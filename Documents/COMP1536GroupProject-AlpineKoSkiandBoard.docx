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731CAAA" w14:textId="77777777" w:rsidR="00034770" w:rsidRPr="00034770" w:rsidRDefault="00034770" w:rsidP="00034770">
      <w:pPr>
        <w:jc w:val="both"/>
        <w:rPr>
          <w:ins w:id="0" w:author="Lucas Chan" w:date="2016-02-15T01:04:00Z"/>
          <w:rFonts w:asciiTheme="minorHAnsi" w:hAnsiTheme="minorHAnsi"/>
          <w:rPrChange w:id="1" w:author="Lucas Chan" w:date="2016-02-15T01:06:00Z">
            <w:rPr>
              <w:ins w:id="2" w:author="Lucas Chan" w:date="2016-02-15T01:04:00Z"/>
            </w:rPr>
          </w:rPrChange>
        </w:rPr>
      </w:pPr>
    </w:p>
    <w:p w14:paraId="4C38D990" w14:textId="77777777" w:rsidR="00034770" w:rsidRPr="00034770" w:rsidRDefault="00034770" w:rsidP="00034770">
      <w:pPr>
        <w:pStyle w:val="Subtitle"/>
        <w:spacing w:after="0"/>
        <w:contextualSpacing w:val="0"/>
        <w:jc w:val="right"/>
        <w:rPr>
          <w:ins w:id="3" w:author="Lucas Chan" w:date="2016-02-15T01:04:00Z"/>
          <w:rFonts w:asciiTheme="minorHAnsi" w:hAnsiTheme="minorHAnsi"/>
          <w:rPrChange w:id="4" w:author="Lucas Chan" w:date="2016-02-15T01:06:00Z">
            <w:rPr>
              <w:ins w:id="5" w:author="Lucas Chan" w:date="2016-02-15T01:04:00Z"/>
            </w:rPr>
          </w:rPrChange>
        </w:rPr>
      </w:pPr>
      <w:ins w:id="6" w:author="Lucas Chan" w:date="2016-02-15T01:04:00Z">
        <w:r w:rsidRPr="00034770">
          <w:rPr>
            <w:rFonts w:asciiTheme="minorHAnsi" w:hAnsiTheme="minorHAnsi"/>
            <w:sz w:val="20"/>
            <w:szCs w:val="20"/>
            <w:rPrChange w:id="7" w:author="Lucas Chan" w:date="2016-02-15T01:06:00Z">
              <w:rPr>
                <w:sz w:val="20"/>
                <w:szCs w:val="20"/>
              </w:rPr>
            </w:rPrChange>
          </w:rPr>
          <w:t>Lucas Chan</w:t>
        </w:r>
      </w:ins>
    </w:p>
    <w:p w14:paraId="3BFF4241" w14:textId="77777777" w:rsidR="00034770" w:rsidRPr="00034770" w:rsidRDefault="00034770" w:rsidP="00034770">
      <w:pPr>
        <w:pStyle w:val="Subtitle"/>
        <w:spacing w:after="0"/>
        <w:contextualSpacing w:val="0"/>
        <w:jc w:val="right"/>
        <w:rPr>
          <w:ins w:id="8" w:author="Lucas Chan" w:date="2016-02-15T01:04:00Z"/>
          <w:rFonts w:asciiTheme="minorHAnsi" w:hAnsiTheme="minorHAnsi"/>
          <w:rPrChange w:id="9" w:author="Lucas Chan" w:date="2016-02-15T01:06:00Z">
            <w:rPr>
              <w:ins w:id="10" w:author="Lucas Chan" w:date="2016-02-15T01:04:00Z"/>
            </w:rPr>
          </w:rPrChange>
        </w:rPr>
      </w:pPr>
      <w:proofErr w:type="spellStart"/>
      <w:ins w:id="11" w:author="Lucas Chan" w:date="2016-02-15T01:04:00Z">
        <w:r w:rsidRPr="00034770">
          <w:rPr>
            <w:rFonts w:asciiTheme="minorHAnsi" w:hAnsiTheme="minorHAnsi"/>
            <w:sz w:val="20"/>
            <w:szCs w:val="20"/>
            <w:rPrChange w:id="12" w:author="Lucas Chan" w:date="2016-02-15T01:06:00Z">
              <w:rPr>
                <w:sz w:val="20"/>
                <w:szCs w:val="20"/>
              </w:rPr>
            </w:rPrChange>
          </w:rPr>
          <w:t>Delan</w:t>
        </w:r>
        <w:proofErr w:type="spellEnd"/>
        <w:r w:rsidRPr="00034770">
          <w:rPr>
            <w:rFonts w:asciiTheme="minorHAnsi" w:hAnsiTheme="minorHAnsi"/>
            <w:sz w:val="20"/>
            <w:szCs w:val="20"/>
            <w:rPrChange w:id="13" w:author="Lucas Chan" w:date="2016-02-15T01:06:00Z">
              <w:rPr>
                <w:sz w:val="20"/>
                <w:szCs w:val="20"/>
              </w:rPr>
            </w:rPrChange>
          </w:rPr>
          <w:t xml:space="preserve"> Elliot</w:t>
        </w:r>
      </w:ins>
    </w:p>
    <w:p w14:paraId="4A9D8264" w14:textId="77777777" w:rsidR="00034770" w:rsidRPr="00034770" w:rsidRDefault="00034770" w:rsidP="00034770">
      <w:pPr>
        <w:pStyle w:val="Subtitle"/>
        <w:spacing w:after="0"/>
        <w:contextualSpacing w:val="0"/>
        <w:jc w:val="right"/>
        <w:rPr>
          <w:ins w:id="14" w:author="Lucas Chan" w:date="2016-02-15T01:04:00Z"/>
          <w:rFonts w:asciiTheme="minorHAnsi" w:hAnsiTheme="minorHAnsi"/>
          <w:rPrChange w:id="15" w:author="Lucas Chan" w:date="2016-02-15T01:06:00Z">
            <w:rPr>
              <w:ins w:id="16" w:author="Lucas Chan" w:date="2016-02-15T01:04:00Z"/>
            </w:rPr>
          </w:rPrChange>
        </w:rPr>
      </w:pPr>
      <w:ins w:id="17" w:author="Lucas Chan" w:date="2016-02-15T01:04:00Z">
        <w:r w:rsidRPr="00034770">
          <w:rPr>
            <w:rFonts w:asciiTheme="minorHAnsi" w:hAnsiTheme="minorHAnsi"/>
            <w:sz w:val="20"/>
            <w:szCs w:val="20"/>
            <w:rPrChange w:id="18" w:author="Lucas Chan" w:date="2016-02-15T01:06:00Z">
              <w:rPr>
                <w:sz w:val="20"/>
                <w:szCs w:val="20"/>
              </w:rPr>
            </w:rPrChange>
          </w:rPr>
          <w:t xml:space="preserve">Derek </w:t>
        </w:r>
        <w:proofErr w:type="spellStart"/>
        <w:r w:rsidRPr="00034770">
          <w:rPr>
            <w:rFonts w:asciiTheme="minorHAnsi" w:hAnsiTheme="minorHAnsi"/>
            <w:sz w:val="20"/>
            <w:szCs w:val="20"/>
            <w:rPrChange w:id="19" w:author="Lucas Chan" w:date="2016-02-15T01:06:00Z">
              <w:rPr>
                <w:sz w:val="20"/>
                <w:szCs w:val="20"/>
              </w:rPr>
            </w:rPrChange>
          </w:rPr>
          <w:t>Hirotsu</w:t>
        </w:r>
        <w:proofErr w:type="spellEnd"/>
      </w:ins>
    </w:p>
    <w:p w14:paraId="17A01ACF" w14:textId="77777777" w:rsidR="00034770" w:rsidRPr="00034770" w:rsidRDefault="00034770" w:rsidP="00034770">
      <w:pPr>
        <w:pStyle w:val="Subtitle"/>
        <w:spacing w:after="0"/>
        <w:contextualSpacing w:val="0"/>
        <w:jc w:val="right"/>
        <w:rPr>
          <w:ins w:id="20" w:author="Lucas Chan" w:date="2016-02-15T01:04:00Z"/>
          <w:rFonts w:asciiTheme="minorHAnsi" w:hAnsiTheme="minorHAnsi"/>
          <w:rPrChange w:id="21" w:author="Lucas Chan" w:date="2016-02-15T01:06:00Z">
            <w:rPr>
              <w:ins w:id="22" w:author="Lucas Chan" w:date="2016-02-15T01:04:00Z"/>
            </w:rPr>
          </w:rPrChange>
        </w:rPr>
      </w:pPr>
      <w:ins w:id="23" w:author="Lucas Chan" w:date="2016-02-15T01:04:00Z">
        <w:r w:rsidRPr="00034770">
          <w:rPr>
            <w:rFonts w:asciiTheme="minorHAnsi" w:hAnsiTheme="minorHAnsi"/>
            <w:sz w:val="20"/>
            <w:szCs w:val="20"/>
            <w:rPrChange w:id="24" w:author="Lucas Chan" w:date="2016-02-15T01:06:00Z">
              <w:rPr>
                <w:sz w:val="20"/>
                <w:szCs w:val="20"/>
              </w:rPr>
            </w:rPrChange>
          </w:rPr>
          <w:t xml:space="preserve">Jim </w:t>
        </w:r>
        <w:proofErr w:type="spellStart"/>
        <w:r w:rsidRPr="00034770">
          <w:rPr>
            <w:rFonts w:asciiTheme="minorHAnsi" w:hAnsiTheme="minorHAnsi"/>
            <w:sz w:val="20"/>
            <w:szCs w:val="20"/>
            <w:rPrChange w:id="25" w:author="Lucas Chan" w:date="2016-02-15T01:06:00Z">
              <w:rPr>
                <w:sz w:val="20"/>
                <w:szCs w:val="20"/>
              </w:rPr>
            </w:rPrChange>
          </w:rPr>
          <w:t>Ko</w:t>
        </w:r>
        <w:proofErr w:type="spellEnd"/>
      </w:ins>
    </w:p>
    <w:p w14:paraId="743140ED" w14:textId="77777777" w:rsidR="00034770" w:rsidRPr="00034770" w:rsidRDefault="00034770" w:rsidP="00034770">
      <w:pPr>
        <w:pStyle w:val="Subtitle"/>
        <w:spacing w:after="0"/>
        <w:contextualSpacing w:val="0"/>
        <w:jc w:val="right"/>
        <w:rPr>
          <w:ins w:id="26" w:author="Lucas Chan" w:date="2016-02-15T01:04:00Z"/>
          <w:rFonts w:asciiTheme="minorHAnsi" w:hAnsiTheme="minorHAnsi"/>
          <w:rPrChange w:id="27" w:author="Lucas Chan" w:date="2016-02-15T01:06:00Z">
            <w:rPr>
              <w:ins w:id="28" w:author="Lucas Chan" w:date="2016-02-15T01:04:00Z"/>
            </w:rPr>
          </w:rPrChange>
        </w:rPr>
      </w:pPr>
      <w:ins w:id="29" w:author="Lucas Chan" w:date="2016-02-15T01:04:00Z">
        <w:r w:rsidRPr="00034770">
          <w:rPr>
            <w:rFonts w:asciiTheme="minorHAnsi" w:hAnsiTheme="minorHAnsi"/>
            <w:sz w:val="20"/>
            <w:szCs w:val="20"/>
            <w:rPrChange w:id="30" w:author="Lucas Chan" w:date="2016-02-15T01:06:00Z">
              <w:rPr>
                <w:sz w:val="20"/>
                <w:szCs w:val="20"/>
              </w:rPr>
            </w:rPrChange>
          </w:rPr>
          <w:t>Daniel Park</w:t>
        </w:r>
      </w:ins>
    </w:p>
    <w:p w14:paraId="2094BA1D" w14:textId="77777777" w:rsidR="00034770" w:rsidRPr="00034770" w:rsidRDefault="00034770" w:rsidP="00034770">
      <w:pPr>
        <w:pStyle w:val="Title"/>
        <w:jc w:val="center"/>
        <w:rPr>
          <w:ins w:id="31" w:author="Lucas Chan" w:date="2016-02-15T01:04:00Z"/>
          <w:rFonts w:asciiTheme="minorHAnsi" w:hAnsiTheme="minorHAnsi"/>
          <w:u w:val="single"/>
          <w:rPrChange w:id="32" w:author="Lucas Chan" w:date="2016-02-15T01:06:00Z">
            <w:rPr>
              <w:ins w:id="33" w:author="Lucas Chan" w:date="2016-02-15T01:04:00Z"/>
            </w:rPr>
          </w:rPrChange>
        </w:rPr>
      </w:pPr>
      <w:ins w:id="34" w:author="Lucas Chan" w:date="2016-02-15T01:04:00Z">
        <w:r w:rsidRPr="00034770">
          <w:rPr>
            <w:rFonts w:asciiTheme="minorHAnsi" w:hAnsiTheme="minorHAnsi"/>
            <w:u w:val="single"/>
            <w:rPrChange w:id="35" w:author="Lucas Chan" w:date="2016-02-15T01:06:00Z">
              <w:rPr/>
            </w:rPrChange>
          </w:rPr>
          <w:t>COMP 1536 Milestone 3</w:t>
        </w:r>
      </w:ins>
    </w:p>
    <w:p w14:paraId="04B4A150" w14:textId="77777777" w:rsidR="00034770" w:rsidRPr="00034770" w:rsidRDefault="00034770" w:rsidP="00034770">
      <w:pPr>
        <w:rPr>
          <w:ins w:id="36" w:author="Lucas Chan" w:date="2016-02-15T01:04:00Z"/>
          <w:rFonts w:asciiTheme="minorHAnsi" w:hAnsiTheme="minorHAnsi"/>
        </w:rPr>
      </w:pPr>
      <w:ins w:id="37" w:author="Lucas Chan" w:date="2016-02-15T01:04:00Z">
        <w:r w:rsidRPr="00034770">
          <w:rPr>
            <w:rFonts w:asciiTheme="minorHAnsi" w:hAnsiTheme="minorHAnsi"/>
          </w:rPr>
          <w:t>Our site can be viewed at: &lt;insert LINK&gt;</w:t>
        </w:r>
      </w:ins>
    </w:p>
    <w:p w14:paraId="209D2513" w14:textId="77777777" w:rsidR="00034770" w:rsidRPr="00034770" w:rsidRDefault="00034770" w:rsidP="00034770">
      <w:pPr>
        <w:pStyle w:val="Heading2"/>
        <w:rPr>
          <w:ins w:id="38" w:author="Lucas Chan" w:date="2016-02-15T01:04:00Z"/>
          <w:rFonts w:asciiTheme="minorHAnsi" w:hAnsiTheme="minorHAnsi"/>
          <w:rPrChange w:id="39" w:author="Lucas Chan" w:date="2016-02-15T01:06:00Z">
            <w:rPr>
              <w:ins w:id="40" w:author="Lucas Chan" w:date="2016-02-15T01:04:00Z"/>
              <w:rFonts w:asciiTheme="minorHAnsi" w:hAnsiTheme="minorHAnsi"/>
            </w:rPr>
          </w:rPrChange>
        </w:rPr>
      </w:pPr>
      <w:ins w:id="41" w:author="Lucas Chan" w:date="2016-02-15T01:04:00Z">
        <w:r w:rsidRPr="00034770">
          <w:rPr>
            <w:rFonts w:asciiTheme="minorHAnsi" w:hAnsiTheme="minorHAnsi"/>
            <w:rPrChange w:id="42" w:author="Lucas Chan" w:date="2016-02-15T01:06:00Z">
              <w:rPr>
                <w:rFonts w:asciiTheme="minorHAnsi" w:hAnsiTheme="minorHAnsi"/>
              </w:rPr>
            </w:rPrChange>
          </w:rPr>
          <w:t>Items Completed for this Milestone:</w:t>
        </w:r>
      </w:ins>
    </w:p>
    <w:p w14:paraId="47A4076B" w14:textId="77777777" w:rsidR="00034770" w:rsidRPr="00034770" w:rsidRDefault="00034770" w:rsidP="00034770">
      <w:pPr>
        <w:pStyle w:val="ListParagraph"/>
        <w:numPr>
          <w:ilvl w:val="0"/>
          <w:numId w:val="2"/>
        </w:numPr>
        <w:rPr>
          <w:ins w:id="43" w:author="Lucas Chan" w:date="2016-02-15T01:04:00Z"/>
          <w:rPrChange w:id="44" w:author="Lucas Chan" w:date="2016-02-15T01:06:00Z">
            <w:rPr>
              <w:ins w:id="45" w:author="Lucas Chan" w:date="2016-02-15T01:04:00Z"/>
            </w:rPr>
          </w:rPrChange>
        </w:rPr>
      </w:pPr>
      <w:ins w:id="46" w:author="Lucas Chan" w:date="2016-02-15T01:04:00Z">
        <w:r w:rsidRPr="00034770">
          <w:rPr>
            <w:rPrChange w:id="47" w:author="Lucas Chan" w:date="2016-02-15T01:06:00Z">
              <w:rPr/>
            </w:rPrChange>
          </w:rPr>
          <w:t>Base CSS created for site</w:t>
        </w:r>
      </w:ins>
    </w:p>
    <w:p w14:paraId="7ABD7294" w14:textId="77777777" w:rsidR="00034770" w:rsidRPr="00034770" w:rsidRDefault="00034770" w:rsidP="00034770">
      <w:pPr>
        <w:pStyle w:val="ListParagraph"/>
        <w:numPr>
          <w:ilvl w:val="1"/>
          <w:numId w:val="2"/>
        </w:numPr>
        <w:rPr>
          <w:ins w:id="48" w:author="Lucas Chan" w:date="2016-02-15T01:04:00Z"/>
          <w:rPrChange w:id="49" w:author="Lucas Chan" w:date="2016-02-15T01:06:00Z">
            <w:rPr>
              <w:ins w:id="50" w:author="Lucas Chan" w:date="2016-02-15T01:04:00Z"/>
            </w:rPr>
          </w:rPrChange>
        </w:rPr>
      </w:pPr>
      <w:ins w:id="51" w:author="Lucas Chan" w:date="2016-02-15T01:04:00Z">
        <w:r w:rsidRPr="00034770">
          <w:rPr>
            <w:rPrChange w:id="52" w:author="Lucas Chan" w:date="2016-02-15T01:06:00Z">
              <w:rPr/>
            </w:rPrChange>
          </w:rPr>
          <w:t>Design implemented through flexbox</w:t>
        </w:r>
        <w:bookmarkStart w:id="53" w:name="_GoBack"/>
        <w:bookmarkEnd w:id="53"/>
      </w:ins>
    </w:p>
    <w:p w14:paraId="50E18862" w14:textId="77777777" w:rsidR="00034770" w:rsidRPr="00034770" w:rsidRDefault="00034770" w:rsidP="00034770">
      <w:pPr>
        <w:pStyle w:val="ListParagraph"/>
        <w:numPr>
          <w:ilvl w:val="1"/>
          <w:numId w:val="2"/>
        </w:numPr>
        <w:rPr>
          <w:ins w:id="54" w:author="Lucas Chan" w:date="2016-02-15T01:04:00Z"/>
          <w:rPrChange w:id="55" w:author="Lucas Chan" w:date="2016-02-15T01:06:00Z">
            <w:rPr>
              <w:ins w:id="56" w:author="Lucas Chan" w:date="2016-02-15T01:04:00Z"/>
            </w:rPr>
          </w:rPrChange>
        </w:rPr>
      </w:pPr>
      <w:ins w:id="57" w:author="Lucas Chan" w:date="2016-02-15T01:04:00Z">
        <w:r w:rsidRPr="00034770">
          <w:rPr>
            <w:rPrChange w:id="58" w:author="Lucas Chan" w:date="2016-02-15T01:06:00Z">
              <w:rPr/>
            </w:rPrChange>
          </w:rPr>
          <w:t>Forms designed</w:t>
        </w:r>
      </w:ins>
    </w:p>
    <w:p w14:paraId="7739F1BD" w14:textId="77777777" w:rsidR="00034770" w:rsidRPr="00034770" w:rsidRDefault="00034770" w:rsidP="00034770">
      <w:pPr>
        <w:pStyle w:val="ListParagraph"/>
        <w:numPr>
          <w:ilvl w:val="1"/>
          <w:numId w:val="2"/>
        </w:numPr>
        <w:rPr>
          <w:ins w:id="59" w:author="Lucas Chan" w:date="2016-02-15T01:04:00Z"/>
          <w:rPrChange w:id="60" w:author="Lucas Chan" w:date="2016-02-15T01:06:00Z">
            <w:rPr>
              <w:ins w:id="61" w:author="Lucas Chan" w:date="2016-02-15T01:04:00Z"/>
            </w:rPr>
          </w:rPrChange>
        </w:rPr>
      </w:pPr>
      <w:ins w:id="62" w:author="Lucas Chan" w:date="2016-02-15T01:04:00Z">
        <w:r w:rsidRPr="00034770">
          <w:rPr>
            <w:rPrChange w:id="63" w:author="Lucas Chan" w:date="2016-02-15T01:06:00Z">
              <w:rPr/>
            </w:rPrChange>
          </w:rPr>
          <w:t>Tables designed</w:t>
        </w:r>
      </w:ins>
    </w:p>
    <w:p w14:paraId="04FBCD36" w14:textId="77777777" w:rsidR="00034770" w:rsidRPr="00034770" w:rsidRDefault="00034770" w:rsidP="00034770">
      <w:pPr>
        <w:pStyle w:val="ListParagraph"/>
        <w:numPr>
          <w:ilvl w:val="1"/>
          <w:numId w:val="2"/>
        </w:numPr>
        <w:rPr>
          <w:ins w:id="64" w:author="Lucas Chan" w:date="2016-02-15T01:04:00Z"/>
          <w:rPrChange w:id="65" w:author="Lucas Chan" w:date="2016-02-15T01:06:00Z">
            <w:rPr>
              <w:ins w:id="66" w:author="Lucas Chan" w:date="2016-02-15T01:04:00Z"/>
            </w:rPr>
          </w:rPrChange>
        </w:rPr>
      </w:pPr>
      <w:ins w:id="67" w:author="Lucas Chan" w:date="2016-02-15T01:04:00Z">
        <w:r w:rsidRPr="00034770">
          <w:rPr>
            <w:rPrChange w:id="68" w:author="Lucas Chan" w:date="2016-02-15T01:06:00Z">
              <w:rPr/>
            </w:rPrChange>
          </w:rPr>
          <w:t>Layout finalized</w:t>
        </w:r>
      </w:ins>
    </w:p>
    <w:p w14:paraId="4AFC334F" w14:textId="77777777" w:rsidR="00034770" w:rsidRPr="00034770" w:rsidRDefault="00034770" w:rsidP="00034770">
      <w:pPr>
        <w:pStyle w:val="ListParagraph"/>
        <w:numPr>
          <w:ilvl w:val="0"/>
          <w:numId w:val="2"/>
        </w:numPr>
        <w:rPr>
          <w:ins w:id="69" w:author="Lucas Chan" w:date="2016-02-15T01:04:00Z"/>
          <w:rPrChange w:id="70" w:author="Lucas Chan" w:date="2016-02-15T01:06:00Z">
            <w:rPr>
              <w:ins w:id="71" w:author="Lucas Chan" w:date="2016-02-15T01:04:00Z"/>
            </w:rPr>
          </w:rPrChange>
        </w:rPr>
      </w:pPr>
      <w:ins w:id="72" w:author="Lucas Chan" w:date="2016-02-15T01:04:00Z">
        <w:r w:rsidRPr="00034770">
          <w:rPr>
            <w:rPrChange w:id="73" w:author="Lucas Chan" w:date="2016-02-15T01:06:00Z">
              <w:rPr/>
            </w:rPrChange>
          </w:rPr>
          <w:t>All pages created and written in HTML</w:t>
        </w:r>
      </w:ins>
    </w:p>
    <w:p w14:paraId="48493B5C" w14:textId="77777777" w:rsidR="00034770" w:rsidRPr="00034770" w:rsidRDefault="00034770" w:rsidP="00034770">
      <w:pPr>
        <w:pStyle w:val="ListParagraph"/>
        <w:numPr>
          <w:ilvl w:val="1"/>
          <w:numId w:val="2"/>
        </w:numPr>
        <w:rPr>
          <w:ins w:id="74" w:author="Lucas Chan" w:date="2016-02-15T01:04:00Z"/>
          <w:rPrChange w:id="75" w:author="Lucas Chan" w:date="2016-02-15T01:06:00Z">
            <w:rPr>
              <w:ins w:id="76" w:author="Lucas Chan" w:date="2016-02-15T01:04:00Z"/>
            </w:rPr>
          </w:rPrChange>
        </w:rPr>
      </w:pPr>
      <w:ins w:id="77" w:author="Lucas Chan" w:date="2016-02-15T01:04:00Z">
        <w:r w:rsidRPr="00034770">
          <w:rPr>
            <w:rPrChange w:id="78" w:author="Lucas Chan" w:date="2016-02-15T01:06:00Z">
              <w:rPr/>
            </w:rPrChange>
          </w:rPr>
          <w:t>Validated CSS, HTML, and Accessibility</w:t>
        </w:r>
      </w:ins>
    </w:p>
    <w:p w14:paraId="3C771436" w14:textId="77777777" w:rsidR="00034770" w:rsidRPr="00034770" w:rsidRDefault="00034770" w:rsidP="00034770">
      <w:pPr>
        <w:pStyle w:val="ListParagraph"/>
        <w:numPr>
          <w:ilvl w:val="0"/>
          <w:numId w:val="2"/>
        </w:numPr>
        <w:rPr>
          <w:ins w:id="79" w:author="Lucas Chan" w:date="2016-02-15T01:04:00Z"/>
          <w:rPrChange w:id="80" w:author="Lucas Chan" w:date="2016-02-15T01:06:00Z">
            <w:rPr>
              <w:ins w:id="81" w:author="Lucas Chan" w:date="2016-02-15T01:04:00Z"/>
            </w:rPr>
          </w:rPrChange>
        </w:rPr>
      </w:pPr>
      <w:ins w:id="82" w:author="Lucas Chan" w:date="2016-02-15T01:04:00Z">
        <w:r w:rsidRPr="00034770">
          <w:rPr>
            <w:rPrChange w:id="83" w:author="Lucas Chan" w:date="2016-02-15T01:06:00Z">
              <w:rPr/>
            </w:rPrChange>
          </w:rPr>
          <w:t>A/B testing of design elements</w:t>
        </w:r>
      </w:ins>
    </w:p>
    <w:p w14:paraId="3F4F22A6" w14:textId="77777777" w:rsidR="00034770" w:rsidRPr="00034770" w:rsidRDefault="00034770" w:rsidP="00034770">
      <w:pPr>
        <w:pStyle w:val="Heading2"/>
        <w:rPr>
          <w:ins w:id="84" w:author="Lucas Chan" w:date="2016-02-15T01:04:00Z"/>
          <w:rFonts w:asciiTheme="minorHAnsi" w:hAnsiTheme="minorHAnsi"/>
          <w:rPrChange w:id="85" w:author="Lucas Chan" w:date="2016-02-15T01:06:00Z">
            <w:rPr>
              <w:ins w:id="86" w:author="Lucas Chan" w:date="2016-02-15T01:04:00Z"/>
              <w:rFonts w:asciiTheme="minorHAnsi" w:hAnsiTheme="minorHAnsi"/>
            </w:rPr>
          </w:rPrChange>
        </w:rPr>
      </w:pPr>
      <w:ins w:id="87" w:author="Lucas Chan" w:date="2016-02-15T01:04:00Z">
        <w:r w:rsidRPr="00034770">
          <w:rPr>
            <w:rFonts w:asciiTheme="minorHAnsi" w:hAnsiTheme="minorHAnsi"/>
            <w:rPrChange w:id="88" w:author="Lucas Chan" w:date="2016-02-15T01:06:00Z">
              <w:rPr>
                <w:rFonts w:asciiTheme="minorHAnsi" w:hAnsiTheme="minorHAnsi"/>
              </w:rPr>
            </w:rPrChange>
          </w:rPr>
          <w:t>Key Issues</w:t>
        </w:r>
      </w:ins>
    </w:p>
    <w:p w14:paraId="59F11BA3" w14:textId="77777777" w:rsidR="00034770" w:rsidRPr="00034770" w:rsidRDefault="00034770" w:rsidP="00034770">
      <w:pPr>
        <w:rPr>
          <w:ins w:id="89" w:author="Lucas Chan" w:date="2016-02-15T01:04:00Z"/>
          <w:rFonts w:asciiTheme="minorHAnsi" w:hAnsiTheme="minorHAnsi"/>
          <w:rPrChange w:id="90" w:author="Lucas Chan" w:date="2016-02-15T01:06:00Z">
            <w:rPr>
              <w:ins w:id="91" w:author="Lucas Chan" w:date="2016-02-15T01:04:00Z"/>
              <w:rFonts w:asciiTheme="minorHAnsi" w:hAnsiTheme="minorHAnsi"/>
            </w:rPr>
          </w:rPrChange>
        </w:rPr>
      </w:pPr>
      <w:ins w:id="92" w:author="Lucas Chan" w:date="2016-02-15T01:04:00Z">
        <w:r w:rsidRPr="00034770">
          <w:rPr>
            <w:rFonts w:asciiTheme="minorHAnsi" w:hAnsiTheme="minorHAnsi"/>
            <w:rPrChange w:id="93" w:author="Lucas Chan" w:date="2016-02-15T01:06:00Z">
              <w:rPr>
                <w:rFonts w:asciiTheme="minorHAnsi" w:hAnsiTheme="minorHAnsi"/>
              </w:rPr>
            </w:rPrChange>
          </w:rP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ins>
    </w:p>
    <w:p w14:paraId="11BE142F" w14:textId="77777777" w:rsidR="00034770" w:rsidRPr="00034770" w:rsidRDefault="00034770" w:rsidP="00034770">
      <w:pPr>
        <w:pStyle w:val="Heading2"/>
        <w:rPr>
          <w:ins w:id="94" w:author="Lucas Chan" w:date="2016-02-15T01:04:00Z"/>
          <w:rFonts w:asciiTheme="minorHAnsi" w:hAnsiTheme="minorHAnsi"/>
          <w:rPrChange w:id="95" w:author="Lucas Chan" w:date="2016-02-15T01:06:00Z">
            <w:rPr>
              <w:ins w:id="96" w:author="Lucas Chan" w:date="2016-02-15T01:04:00Z"/>
              <w:rFonts w:asciiTheme="minorHAnsi" w:hAnsiTheme="minorHAnsi"/>
            </w:rPr>
          </w:rPrChange>
        </w:rPr>
      </w:pPr>
      <w:ins w:id="97" w:author="Lucas Chan" w:date="2016-02-15T01:04:00Z">
        <w:r w:rsidRPr="00034770">
          <w:rPr>
            <w:rFonts w:asciiTheme="minorHAnsi" w:hAnsiTheme="minorHAnsi"/>
            <w:rPrChange w:id="98" w:author="Lucas Chan" w:date="2016-02-15T01:06:00Z">
              <w:rPr>
                <w:rFonts w:asciiTheme="minorHAnsi" w:hAnsiTheme="minorHAnsi"/>
              </w:rPr>
            </w:rPrChange>
          </w:rPr>
          <w:t>Deviations from initial design</w:t>
        </w:r>
      </w:ins>
    </w:p>
    <w:p w14:paraId="44190BFE" w14:textId="77777777" w:rsidR="00034770" w:rsidRPr="00034770" w:rsidRDefault="00034770" w:rsidP="00034770">
      <w:pPr>
        <w:rPr>
          <w:ins w:id="99" w:author="Lucas Chan" w:date="2016-02-15T01:04:00Z"/>
          <w:rFonts w:asciiTheme="minorHAnsi" w:hAnsiTheme="minorHAnsi"/>
          <w:rPrChange w:id="100" w:author="Lucas Chan" w:date="2016-02-15T01:06:00Z">
            <w:rPr>
              <w:ins w:id="101" w:author="Lucas Chan" w:date="2016-02-15T01:04:00Z"/>
              <w:rFonts w:asciiTheme="minorHAnsi" w:hAnsiTheme="minorHAnsi"/>
            </w:rPr>
          </w:rPrChange>
        </w:rPr>
      </w:pPr>
      <w:ins w:id="102" w:author="Lucas Chan" w:date="2016-02-15T01:04:00Z">
        <w:r w:rsidRPr="00034770">
          <w:rPr>
            <w:rFonts w:asciiTheme="minorHAnsi" w:hAnsiTheme="minorHAnsi"/>
            <w:rPrChange w:id="103" w:author="Lucas Chan" w:date="2016-02-15T01:06:00Z">
              <w:rPr>
                <w:rFonts w:asciiTheme="minorHAnsi" w:hAnsiTheme="minorHAnsi"/>
              </w:rPr>
            </w:rPrChange>
          </w:rPr>
          <w:t xml:space="preserve">We altered our design slightly to have a page wide banner, as after testing we felt we had a better response to the page-wide design. We changed the color palette slightly but maintained the theme for which we were aiming. </w:t>
        </w:r>
      </w:ins>
    </w:p>
    <w:p w14:paraId="0FEDDC9A" w14:textId="77777777" w:rsidR="00034770" w:rsidRPr="00034770" w:rsidRDefault="00034770" w:rsidP="00034770">
      <w:pPr>
        <w:pStyle w:val="Heading2"/>
        <w:rPr>
          <w:ins w:id="104" w:author="Lucas Chan" w:date="2016-02-15T01:04:00Z"/>
          <w:rFonts w:asciiTheme="minorHAnsi" w:hAnsiTheme="minorHAnsi"/>
          <w:rPrChange w:id="105" w:author="Lucas Chan" w:date="2016-02-15T01:06:00Z">
            <w:rPr>
              <w:ins w:id="106" w:author="Lucas Chan" w:date="2016-02-15T01:04:00Z"/>
              <w:rFonts w:asciiTheme="minorHAnsi" w:hAnsiTheme="minorHAnsi"/>
            </w:rPr>
          </w:rPrChange>
        </w:rPr>
      </w:pPr>
    </w:p>
    <w:p w14:paraId="3334C4CE" w14:textId="77777777" w:rsidR="00034770" w:rsidRPr="00034770" w:rsidRDefault="00034770" w:rsidP="00034770">
      <w:pPr>
        <w:pStyle w:val="Heading2"/>
        <w:rPr>
          <w:ins w:id="107" w:author="Lucas Chan" w:date="2016-02-15T01:04:00Z"/>
          <w:rFonts w:asciiTheme="minorHAnsi" w:hAnsiTheme="minorHAnsi"/>
          <w:rPrChange w:id="108" w:author="Lucas Chan" w:date="2016-02-15T01:06:00Z">
            <w:rPr>
              <w:ins w:id="109" w:author="Lucas Chan" w:date="2016-02-15T01:04:00Z"/>
              <w:rFonts w:asciiTheme="minorHAnsi" w:hAnsiTheme="minorHAnsi"/>
            </w:rPr>
          </w:rPrChange>
        </w:rPr>
      </w:pPr>
    </w:p>
    <w:p w14:paraId="0A6EE9E8" w14:textId="77777777" w:rsidR="00034770" w:rsidRPr="00034770" w:rsidRDefault="00034770" w:rsidP="00034770">
      <w:pPr>
        <w:pStyle w:val="Heading2"/>
        <w:rPr>
          <w:ins w:id="110" w:author="Lucas Chan" w:date="2016-02-15T01:04:00Z"/>
          <w:rFonts w:asciiTheme="minorHAnsi" w:hAnsiTheme="minorHAnsi"/>
          <w:rPrChange w:id="111" w:author="Lucas Chan" w:date="2016-02-15T01:06:00Z">
            <w:rPr>
              <w:ins w:id="112" w:author="Lucas Chan" w:date="2016-02-15T01:04:00Z"/>
              <w:rFonts w:asciiTheme="minorHAnsi" w:hAnsiTheme="minorHAnsi"/>
            </w:rPr>
          </w:rPrChange>
        </w:rPr>
      </w:pPr>
    </w:p>
    <w:p w14:paraId="5C101F4E" w14:textId="77777777" w:rsidR="00034770" w:rsidRPr="00034770" w:rsidRDefault="00034770" w:rsidP="00034770">
      <w:pPr>
        <w:pStyle w:val="Heading2"/>
        <w:rPr>
          <w:ins w:id="113" w:author="Lucas Chan" w:date="2016-02-15T01:04:00Z"/>
          <w:rFonts w:asciiTheme="minorHAnsi" w:hAnsiTheme="minorHAnsi"/>
          <w:rPrChange w:id="114" w:author="Lucas Chan" w:date="2016-02-15T01:06:00Z">
            <w:rPr>
              <w:ins w:id="115" w:author="Lucas Chan" w:date="2016-02-15T01:04:00Z"/>
              <w:rFonts w:asciiTheme="minorHAnsi" w:hAnsiTheme="minorHAnsi"/>
            </w:rPr>
          </w:rPrChange>
        </w:rPr>
      </w:pPr>
    </w:p>
    <w:p w14:paraId="67CE6B79" w14:textId="77777777" w:rsidR="00034770" w:rsidRPr="00034770" w:rsidRDefault="00034770" w:rsidP="00034770">
      <w:pPr>
        <w:pStyle w:val="Heading2"/>
        <w:rPr>
          <w:ins w:id="116" w:author="Lucas Chan" w:date="2016-02-15T01:04:00Z"/>
          <w:rFonts w:asciiTheme="minorHAnsi" w:hAnsiTheme="minorHAnsi"/>
          <w:rPrChange w:id="117" w:author="Lucas Chan" w:date="2016-02-15T01:06:00Z">
            <w:rPr>
              <w:ins w:id="118" w:author="Lucas Chan" w:date="2016-02-15T01:04:00Z"/>
              <w:rFonts w:asciiTheme="minorHAnsi" w:hAnsiTheme="minorHAnsi"/>
            </w:rPr>
          </w:rPrChange>
        </w:rPr>
      </w:pPr>
    </w:p>
    <w:p w14:paraId="74FE025B" w14:textId="77777777" w:rsidR="00034770" w:rsidRPr="00034770" w:rsidRDefault="00034770" w:rsidP="00034770">
      <w:pPr>
        <w:rPr>
          <w:ins w:id="119" w:author="Lucas Chan" w:date="2016-02-15T01:04:00Z"/>
          <w:rFonts w:asciiTheme="minorHAnsi" w:hAnsiTheme="minorHAnsi"/>
          <w:rPrChange w:id="120" w:author="Lucas Chan" w:date="2016-02-15T01:06:00Z">
            <w:rPr>
              <w:ins w:id="121" w:author="Lucas Chan" w:date="2016-02-15T01:04:00Z"/>
            </w:rPr>
          </w:rPrChange>
        </w:rPr>
      </w:pPr>
    </w:p>
    <w:p w14:paraId="4FAD517F" w14:textId="77777777" w:rsidR="00034770" w:rsidRPr="00034770" w:rsidRDefault="00034770" w:rsidP="00034770">
      <w:pPr>
        <w:pStyle w:val="Heading2"/>
        <w:rPr>
          <w:ins w:id="122" w:author="Lucas Chan" w:date="2016-02-15T01:04:00Z"/>
          <w:rFonts w:asciiTheme="minorHAnsi" w:hAnsiTheme="minorHAnsi"/>
        </w:rPr>
      </w:pPr>
      <w:ins w:id="123" w:author="Lucas Chan" w:date="2016-02-15T01:04:00Z">
        <w:r w:rsidRPr="00034770">
          <w:rPr>
            <w:rFonts w:asciiTheme="minorHAnsi" w:hAnsiTheme="minorHAnsi"/>
          </w:rPr>
          <w:lastRenderedPageBreak/>
          <w:t>Documentation:</w:t>
        </w:r>
      </w:ins>
    </w:p>
    <w:p w14:paraId="471C5977" w14:textId="77777777" w:rsidR="00034770" w:rsidRPr="00034770" w:rsidRDefault="00034770" w:rsidP="00034770">
      <w:pPr>
        <w:rPr>
          <w:ins w:id="124" w:author="Lucas Chan" w:date="2016-02-15T01:04:00Z"/>
          <w:rFonts w:asciiTheme="minorHAnsi" w:hAnsiTheme="minorHAnsi"/>
          <w:rPrChange w:id="125" w:author="Lucas Chan" w:date="2016-02-15T01:06:00Z">
            <w:rPr>
              <w:ins w:id="126" w:author="Lucas Chan" w:date="2016-02-15T01:04:00Z"/>
              <w:rFonts w:asciiTheme="minorHAnsi" w:hAnsiTheme="minorHAnsi"/>
            </w:rPr>
          </w:rPrChange>
        </w:rPr>
      </w:pPr>
      <w:ins w:id="127" w:author="Lucas Chan" w:date="2016-02-15T01:04:00Z">
        <w:r w:rsidRPr="00034770">
          <w:rPr>
            <w:rFonts w:asciiTheme="minorHAnsi" w:hAnsiTheme="minorHAnsi"/>
            <w:rPrChange w:id="128" w:author="Lucas Chan" w:date="2016-02-15T01:06:00Z">
              <w:rPr>
                <w:rFonts w:asciiTheme="minorHAnsi" w:hAnsiTheme="minorHAnsi"/>
              </w:rPr>
            </w:rPrChange>
          </w:rPr>
          <w:t>Home Page:</w:t>
        </w:r>
      </w:ins>
    </w:p>
    <w:p w14:paraId="25A10C63" w14:textId="77777777" w:rsidR="00034770" w:rsidRPr="00034770" w:rsidRDefault="00034770" w:rsidP="00034770">
      <w:pPr>
        <w:rPr>
          <w:ins w:id="129" w:author="Lucas Chan" w:date="2016-02-15T01:04:00Z"/>
          <w:rFonts w:asciiTheme="minorHAnsi" w:hAnsiTheme="minorHAnsi"/>
        </w:rPr>
      </w:pPr>
      <w:ins w:id="130" w:author="Lucas Chan" w:date="2016-02-15T01:04:00Z">
        <w:r w:rsidRPr="00034770">
          <w:rPr>
            <w:rFonts w:asciiTheme="minorHAnsi" w:hAnsiTheme="minorHAnsi"/>
            <w:noProof/>
          </w:rPr>
          <w:drawing>
            <wp:inline distT="0" distB="0" distL="0" distR="0" wp14:anchorId="0773915A" wp14:editId="4D04F753">
              <wp:extent cx="5772615" cy="2872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88429" cy="2880610"/>
                      </a:xfrm>
                      <a:prstGeom prst="rect">
                        <a:avLst/>
                      </a:prstGeom>
                    </pic:spPr>
                  </pic:pic>
                </a:graphicData>
              </a:graphic>
            </wp:inline>
          </w:drawing>
        </w:r>
      </w:ins>
    </w:p>
    <w:p w14:paraId="2E6509DB" w14:textId="77777777" w:rsidR="00034770" w:rsidRPr="00034770" w:rsidRDefault="00034770" w:rsidP="00034770">
      <w:pPr>
        <w:pStyle w:val="Heading2"/>
        <w:rPr>
          <w:ins w:id="131" w:author="Lucas Chan" w:date="2016-02-15T01:04:00Z"/>
          <w:rFonts w:asciiTheme="minorHAnsi" w:hAnsiTheme="minorHAnsi"/>
          <w:rPrChange w:id="132" w:author="Lucas Chan" w:date="2016-02-15T01:06:00Z">
            <w:rPr>
              <w:ins w:id="133" w:author="Lucas Chan" w:date="2016-02-15T01:04:00Z"/>
              <w:rFonts w:asciiTheme="minorHAnsi" w:hAnsiTheme="minorHAnsi"/>
            </w:rPr>
          </w:rPrChange>
        </w:rPr>
      </w:pPr>
      <w:ins w:id="134" w:author="Lucas Chan" w:date="2016-02-15T01:04:00Z">
        <w:r w:rsidRPr="00034770">
          <w:rPr>
            <w:rFonts w:asciiTheme="minorHAnsi" w:hAnsiTheme="minorHAnsi"/>
            <w:rPrChange w:id="135" w:author="Lucas Chan" w:date="2016-02-15T01:06:00Z">
              <w:rPr>
                <w:rFonts w:asciiTheme="minorHAnsi" w:hAnsiTheme="minorHAnsi"/>
              </w:rPr>
            </w:rPrChange>
          </w:rPr>
          <w:t>A/B Testing:</w:t>
        </w:r>
      </w:ins>
    </w:p>
    <w:p w14:paraId="7537F2DE" w14:textId="77777777" w:rsidR="00034770" w:rsidRPr="00034770" w:rsidRDefault="00034770" w:rsidP="00034770">
      <w:pPr>
        <w:rPr>
          <w:ins w:id="136" w:author="Lucas Chan" w:date="2016-02-15T01:04:00Z"/>
          <w:rFonts w:asciiTheme="minorHAnsi" w:hAnsiTheme="minorHAnsi"/>
          <w:rPrChange w:id="137" w:author="Lucas Chan" w:date="2016-02-15T01:06:00Z">
            <w:rPr>
              <w:ins w:id="138" w:author="Lucas Chan" w:date="2016-02-15T01:04:00Z"/>
              <w:rFonts w:asciiTheme="minorHAnsi" w:hAnsiTheme="minorHAnsi"/>
            </w:rPr>
          </w:rPrChange>
        </w:rPr>
      </w:pPr>
    </w:p>
    <w:p w14:paraId="7E6D2675" w14:textId="77777777" w:rsidR="00034770" w:rsidRPr="00034770" w:rsidRDefault="00034770" w:rsidP="00034770">
      <w:pPr>
        <w:rPr>
          <w:ins w:id="139" w:author="Lucas Chan" w:date="2016-02-15T01:04:00Z"/>
          <w:rFonts w:asciiTheme="minorHAnsi" w:hAnsiTheme="minorHAnsi"/>
          <w:b/>
          <w:sz w:val="40"/>
          <w:szCs w:val="40"/>
          <w:rPrChange w:id="140" w:author="Lucas Chan" w:date="2016-02-15T01:06:00Z">
            <w:rPr>
              <w:ins w:id="141" w:author="Lucas Chan" w:date="2016-02-15T01:04:00Z"/>
              <w:rFonts w:asciiTheme="minorHAnsi" w:hAnsiTheme="minorHAnsi"/>
              <w:b/>
              <w:sz w:val="40"/>
              <w:szCs w:val="40"/>
            </w:rPr>
          </w:rPrChange>
        </w:rPr>
      </w:pPr>
      <w:ins w:id="142" w:author="Lucas Chan" w:date="2016-02-15T01:04:00Z">
        <w:r w:rsidRPr="00034770">
          <w:rPr>
            <w:rFonts w:asciiTheme="minorHAnsi" w:hAnsiTheme="minorHAnsi"/>
            <w:b/>
            <w:sz w:val="40"/>
            <w:szCs w:val="40"/>
            <w:rPrChange w:id="143" w:author="Lucas Chan" w:date="2016-02-15T01:06:00Z">
              <w:rPr>
                <w:rFonts w:asciiTheme="minorHAnsi" w:hAnsiTheme="minorHAnsi"/>
                <w:b/>
                <w:sz w:val="40"/>
                <w:szCs w:val="40"/>
              </w:rPr>
            </w:rPrChange>
          </w:rPr>
          <w:t>Home Page</w:t>
        </w:r>
      </w:ins>
    </w:p>
    <w:p w14:paraId="3C69416D" w14:textId="77777777" w:rsidR="00034770" w:rsidRPr="00034770" w:rsidRDefault="00034770" w:rsidP="00034770">
      <w:pPr>
        <w:rPr>
          <w:ins w:id="144" w:author="Lucas Chan" w:date="2016-02-15T01:04:00Z"/>
          <w:rFonts w:asciiTheme="minorHAnsi" w:hAnsiTheme="minorHAnsi"/>
        </w:rPr>
      </w:pPr>
      <w:ins w:id="145" w:author="Lucas Chan" w:date="2016-02-15T01:04:00Z">
        <w:r w:rsidRPr="00034770">
          <w:rPr>
            <w:rFonts w:asciiTheme="minorHAnsi" w:hAnsiTheme="minorHAnsi"/>
            <w:noProof/>
          </w:rPr>
          <w:drawing>
            <wp:inline distT="0" distB="0" distL="0" distR="0" wp14:anchorId="325B28D4" wp14:editId="6E3A2042">
              <wp:extent cx="2781300" cy="135172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sidRPr="00034770">
          <w:rPr>
            <w:rFonts w:asciiTheme="minorHAnsi" w:hAnsiTheme="minorHAnsi"/>
            <w:noProof/>
          </w:rPr>
          <w:drawing>
            <wp:inline distT="0" distB="0" distL="0" distR="0" wp14:anchorId="46F47C9C" wp14:editId="2C5D5799">
              <wp:extent cx="2828925" cy="137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ins>
    </w:p>
    <w:p w14:paraId="2CFFD43B" w14:textId="77777777" w:rsidR="00034770" w:rsidRPr="00034770" w:rsidRDefault="00034770" w:rsidP="00034770">
      <w:pPr>
        <w:rPr>
          <w:ins w:id="146" w:author="Lucas Chan" w:date="2016-02-15T01:04:00Z"/>
          <w:rFonts w:asciiTheme="minorHAnsi" w:hAnsiTheme="minorHAnsi"/>
          <w:rPrChange w:id="147" w:author="Lucas Chan" w:date="2016-02-15T01:06:00Z">
            <w:rPr>
              <w:ins w:id="148" w:author="Lucas Chan" w:date="2016-02-15T01:04:00Z"/>
              <w:rFonts w:asciiTheme="minorHAnsi" w:hAnsiTheme="minorHAnsi"/>
            </w:rPr>
          </w:rPrChange>
        </w:rPr>
      </w:pPr>
      <w:ins w:id="149" w:author="Lucas Chan" w:date="2016-02-15T01:04:00Z">
        <w:r w:rsidRPr="00034770">
          <w:rPr>
            <w:rFonts w:asciiTheme="minorHAnsi" w:hAnsiTheme="minorHAnsi"/>
            <w:rPrChange w:id="150" w:author="Lucas Chan" w:date="2016-02-15T01:06:00Z">
              <w:rPr>
                <w:rFonts w:asciiTheme="minorHAnsi" w:hAnsiTheme="minorHAnsi"/>
              </w:rPr>
            </w:rPrChange>
          </w:rPr>
          <w:t xml:space="preserve">Tested for visual clarity of only clickable images versus buttons. </w:t>
        </w:r>
      </w:ins>
    </w:p>
    <w:p w14:paraId="6D7DA8E8" w14:textId="77777777" w:rsidR="00034770" w:rsidRPr="00034770" w:rsidRDefault="00034770" w:rsidP="00034770">
      <w:pPr>
        <w:rPr>
          <w:ins w:id="151" w:author="Lucas Chan" w:date="2016-02-15T01:04:00Z"/>
          <w:rFonts w:asciiTheme="minorHAnsi" w:hAnsiTheme="minorHAnsi"/>
          <w:rPrChange w:id="152" w:author="Lucas Chan" w:date="2016-02-15T01:06:00Z">
            <w:rPr>
              <w:ins w:id="153" w:author="Lucas Chan" w:date="2016-02-15T01:04:00Z"/>
            </w:rPr>
          </w:rPrChange>
        </w:rPr>
      </w:pPr>
    </w:p>
    <w:p w14:paraId="08C5C572" w14:textId="77777777" w:rsidR="00034770" w:rsidRPr="00034770" w:rsidRDefault="00034770" w:rsidP="00034770">
      <w:pPr>
        <w:rPr>
          <w:ins w:id="154" w:author="Lucas Chan" w:date="2016-02-15T01:04:00Z"/>
          <w:rFonts w:asciiTheme="minorHAnsi" w:hAnsiTheme="minorHAnsi"/>
          <w:rPrChange w:id="155" w:author="Lucas Chan" w:date="2016-02-15T01:06:00Z">
            <w:rPr>
              <w:ins w:id="156" w:author="Lucas Chan" w:date="2016-02-15T01:04:00Z"/>
            </w:rPr>
          </w:rPrChange>
        </w:rPr>
      </w:pPr>
    </w:p>
    <w:p w14:paraId="26344EF4" w14:textId="77777777" w:rsidR="00034770" w:rsidRPr="00034770" w:rsidRDefault="00034770" w:rsidP="00034770">
      <w:pPr>
        <w:rPr>
          <w:ins w:id="157" w:author="Lucas Chan" w:date="2016-02-15T01:04:00Z"/>
          <w:rFonts w:asciiTheme="minorHAnsi" w:hAnsiTheme="minorHAnsi"/>
          <w:rPrChange w:id="158" w:author="Lucas Chan" w:date="2016-02-15T01:06:00Z">
            <w:rPr>
              <w:ins w:id="159" w:author="Lucas Chan" w:date="2016-02-15T01:04:00Z"/>
            </w:rPr>
          </w:rPrChange>
        </w:rPr>
      </w:pPr>
    </w:p>
    <w:p w14:paraId="3FC5A462" w14:textId="77777777" w:rsidR="00034770" w:rsidRPr="00034770" w:rsidRDefault="00034770" w:rsidP="00034770">
      <w:pPr>
        <w:rPr>
          <w:ins w:id="160" w:author="Lucas Chan" w:date="2016-02-15T01:04:00Z"/>
          <w:rFonts w:asciiTheme="minorHAnsi" w:hAnsiTheme="minorHAnsi"/>
          <w:rPrChange w:id="161" w:author="Lucas Chan" w:date="2016-02-15T01:06:00Z">
            <w:rPr>
              <w:ins w:id="162" w:author="Lucas Chan" w:date="2016-02-15T01:04:00Z"/>
            </w:rPr>
          </w:rPrChange>
        </w:rPr>
      </w:pPr>
    </w:p>
    <w:p w14:paraId="1C4010DB" w14:textId="77777777" w:rsidR="00034770" w:rsidRPr="00034770" w:rsidRDefault="00034770" w:rsidP="00034770">
      <w:pPr>
        <w:rPr>
          <w:ins w:id="163" w:author="Lucas Chan" w:date="2016-02-15T01:04:00Z"/>
          <w:rFonts w:asciiTheme="minorHAnsi" w:hAnsiTheme="minorHAnsi"/>
          <w:rPrChange w:id="164" w:author="Lucas Chan" w:date="2016-02-15T01:06:00Z">
            <w:rPr>
              <w:ins w:id="165" w:author="Lucas Chan" w:date="2016-02-15T01:04:00Z"/>
            </w:rPr>
          </w:rPrChange>
        </w:rPr>
      </w:pPr>
    </w:p>
    <w:p w14:paraId="60D35F73" w14:textId="77777777" w:rsidR="00034770" w:rsidRPr="00034770" w:rsidRDefault="00034770" w:rsidP="00034770">
      <w:pPr>
        <w:rPr>
          <w:ins w:id="166" w:author="Lucas Chan" w:date="2016-02-15T01:04:00Z"/>
          <w:rFonts w:asciiTheme="minorHAnsi" w:hAnsiTheme="minorHAnsi"/>
          <w:rPrChange w:id="167" w:author="Lucas Chan" w:date="2016-02-15T01:06:00Z">
            <w:rPr>
              <w:ins w:id="168" w:author="Lucas Chan" w:date="2016-02-15T01:04:00Z"/>
            </w:rPr>
          </w:rPrChange>
        </w:rPr>
      </w:pPr>
    </w:p>
    <w:p w14:paraId="280199F8" w14:textId="77777777" w:rsidR="00034770" w:rsidRPr="00034770" w:rsidRDefault="00034770" w:rsidP="00034770">
      <w:pPr>
        <w:rPr>
          <w:ins w:id="169" w:author="Lucas Chan" w:date="2016-02-15T01:04:00Z"/>
          <w:rFonts w:asciiTheme="minorHAnsi" w:hAnsiTheme="minorHAnsi"/>
          <w:rPrChange w:id="170" w:author="Lucas Chan" w:date="2016-02-15T01:06:00Z">
            <w:rPr>
              <w:ins w:id="171" w:author="Lucas Chan" w:date="2016-02-15T01:04:00Z"/>
            </w:rPr>
          </w:rPrChange>
        </w:rPr>
      </w:pPr>
    </w:p>
    <w:p w14:paraId="607C74BE" w14:textId="77777777" w:rsidR="00034770" w:rsidRPr="00034770" w:rsidRDefault="00034770" w:rsidP="00034770">
      <w:pPr>
        <w:rPr>
          <w:ins w:id="172" w:author="Lucas Chan" w:date="2016-02-15T01:04:00Z"/>
          <w:rFonts w:asciiTheme="minorHAnsi" w:hAnsiTheme="minorHAnsi"/>
          <w:rPrChange w:id="173" w:author="Lucas Chan" w:date="2016-02-15T01:06:00Z">
            <w:rPr>
              <w:ins w:id="174" w:author="Lucas Chan" w:date="2016-02-15T01:04:00Z"/>
            </w:rPr>
          </w:rPrChange>
        </w:rPr>
      </w:pPr>
    </w:p>
    <w:p w14:paraId="219778F6" w14:textId="77777777" w:rsidR="00034770" w:rsidRPr="00034770" w:rsidRDefault="00034770" w:rsidP="00034770">
      <w:pPr>
        <w:rPr>
          <w:ins w:id="175" w:author="Lucas Chan" w:date="2016-02-15T01:04:00Z"/>
          <w:rFonts w:asciiTheme="minorHAnsi" w:hAnsiTheme="minorHAnsi"/>
        </w:rPr>
      </w:pPr>
    </w:p>
    <w:p w14:paraId="4B084A56" w14:textId="77777777" w:rsidR="00034770" w:rsidRPr="00034770" w:rsidRDefault="00034770" w:rsidP="00034770">
      <w:pPr>
        <w:rPr>
          <w:ins w:id="176" w:author="Lucas Chan" w:date="2016-02-15T01:04:00Z"/>
          <w:rFonts w:asciiTheme="minorHAnsi" w:hAnsiTheme="minorHAnsi"/>
          <w:b/>
          <w:sz w:val="40"/>
          <w:szCs w:val="40"/>
        </w:rPr>
      </w:pPr>
      <w:ins w:id="177" w:author="Lucas Chan" w:date="2016-02-15T01:04:00Z">
        <w:r w:rsidRPr="00034770">
          <w:rPr>
            <w:rFonts w:asciiTheme="minorHAnsi" w:hAnsiTheme="minorHAnsi"/>
            <w:b/>
            <w:sz w:val="40"/>
            <w:szCs w:val="40"/>
          </w:rPr>
          <w:lastRenderedPageBreak/>
          <w:t>Rentals Page</w:t>
        </w:r>
      </w:ins>
    </w:p>
    <w:p w14:paraId="18189E56" w14:textId="77777777" w:rsidR="00034770" w:rsidRPr="00034770" w:rsidRDefault="00034770" w:rsidP="00034770">
      <w:pPr>
        <w:rPr>
          <w:ins w:id="178" w:author="Lucas Chan" w:date="2016-02-15T01:04:00Z"/>
          <w:rFonts w:asciiTheme="minorHAnsi" w:hAnsiTheme="minorHAnsi"/>
        </w:rPr>
      </w:pPr>
      <w:ins w:id="179" w:author="Lucas Chan" w:date="2016-02-15T01:04:00Z">
        <w:r w:rsidRPr="00034770">
          <w:rPr>
            <w:rFonts w:asciiTheme="minorHAnsi" w:hAnsiTheme="minorHAnsi"/>
            <w:noProof/>
          </w:rPr>
          <w:drawing>
            <wp:inline distT="0" distB="0" distL="0" distR="0" wp14:anchorId="13F643C7" wp14:editId="6992EFCC">
              <wp:extent cx="3638550" cy="17788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sidRPr="00034770">
          <w:rPr>
            <w:rFonts w:asciiTheme="minorHAnsi" w:hAnsiTheme="minorHAnsi"/>
            <w:noProof/>
          </w:rPr>
          <w:drawing>
            <wp:inline distT="0" distB="0" distL="0" distR="0" wp14:anchorId="45066264" wp14:editId="20F964C8">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ins>
    </w:p>
    <w:p w14:paraId="037EFB99" w14:textId="77777777" w:rsidR="00034770" w:rsidRPr="00034770" w:rsidRDefault="00034770" w:rsidP="00034770">
      <w:pPr>
        <w:rPr>
          <w:ins w:id="180" w:author="Lucas Chan" w:date="2016-02-15T01:04:00Z"/>
          <w:rFonts w:asciiTheme="minorHAnsi" w:hAnsiTheme="minorHAnsi"/>
          <w:rPrChange w:id="181" w:author="Lucas Chan" w:date="2016-02-15T01:06:00Z">
            <w:rPr>
              <w:ins w:id="182" w:author="Lucas Chan" w:date="2016-02-15T01:04:00Z"/>
              <w:rFonts w:asciiTheme="minorHAnsi" w:hAnsiTheme="minorHAnsi"/>
            </w:rPr>
          </w:rPrChange>
        </w:rPr>
      </w:pPr>
      <w:ins w:id="183" w:author="Lucas Chan" w:date="2016-02-15T01:04:00Z">
        <w:r w:rsidRPr="00034770">
          <w:rPr>
            <w:rFonts w:asciiTheme="minorHAnsi" w:hAnsiTheme="minorHAnsi"/>
          </w:rPr>
          <w:t xml:space="preserve">Tested for visual </w:t>
        </w:r>
        <w:r w:rsidRPr="00034770">
          <w:rPr>
            <w:rFonts w:asciiTheme="minorHAnsi" w:hAnsiTheme="minorHAnsi"/>
            <w:rPrChange w:id="184" w:author="Lucas Chan" w:date="2016-02-15T01:06:00Z">
              <w:rPr>
                <w:rFonts w:asciiTheme="minorHAnsi" w:hAnsiTheme="minorHAnsi"/>
              </w:rPr>
            </w:rPrChange>
          </w:rPr>
          <w:t>clarity in regards to having the headings above the images and separated from the body paragraphs versus having both the headings and the body together under the images.</w:t>
        </w:r>
      </w:ins>
    </w:p>
    <w:p w14:paraId="3986D275" w14:textId="77777777" w:rsidR="00034770" w:rsidRPr="00034770" w:rsidRDefault="00034770" w:rsidP="00034770">
      <w:pPr>
        <w:rPr>
          <w:ins w:id="185" w:author="Lucas Chan" w:date="2016-02-15T01:04:00Z"/>
          <w:rFonts w:asciiTheme="minorHAnsi" w:hAnsiTheme="minorHAnsi"/>
          <w:rPrChange w:id="186" w:author="Lucas Chan" w:date="2016-02-15T01:06:00Z">
            <w:rPr>
              <w:ins w:id="187" w:author="Lucas Chan" w:date="2016-02-15T01:04:00Z"/>
              <w:rFonts w:asciiTheme="minorHAnsi" w:hAnsiTheme="minorHAnsi"/>
            </w:rPr>
          </w:rPrChange>
        </w:rPr>
      </w:pPr>
    </w:p>
    <w:p w14:paraId="04449CFD" w14:textId="77777777" w:rsidR="00034770" w:rsidRPr="00034770" w:rsidRDefault="00034770" w:rsidP="00034770">
      <w:pPr>
        <w:rPr>
          <w:ins w:id="188" w:author="Lucas Chan" w:date="2016-02-15T01:04:00Z"/>
          <w:rFonts w:asciiTheme="minorHAnsi" w:hAnsiTheme="minorHAnsi"/>
          <w:b/>
          <w:sz w:val="40"/>
          <w:szCs w:val="40"/>
        </w:rPr>
      </w:pPr>
      <w:ins w:id="189" w:author="Lucas Chan" w:date="2016-02-15T01:04:00Z">
        <w:r w:rsidRPr="00034770">
          <w:rPr>
            <w:rFonts w:asciiTheme="minorHAnsi" w:hAnsiTheme="minorHAnsi"/>
            <w:b/>
            <w:sz w:val="40"/>
            <w:szCs w:val="40"/>
            <w:rPrChange w:id="190" w:author="Lucas Chan" w:date="2016-02-15T01:06:00Z">
              <w:rPr>
                <w:rFonts w:asciiTheme="minorHAnsi" w:hAnsiTheme="minorHAnsi"/>
                <w:b/>
                <w:sz w:val="40"/>
                <w:szCs w:val="40"/>
              </w:rPr>
            </w:rPrChange>
          </w:rPr>
          <w:lastRenderedPageBreak/>
          <w:t>Lessons Page</w:t>
        </w:r>
        <w:r w:rsidRPr="00034770">
          <w:rPr>
            <w:rFonts w:asciiTheme="minorHAnsi" w:hAnsiTheme="minorHAnsi"/>
            <w:noProof/>
          </w:rPr>
          <w:drawing>
            <wp:inline distT="0" distB="0" distL="0" distR="0" wp14:anchorId="1A9C06F4" wp14:editId="6EC37E41">
              <wp:extent cx="5309235" cy="2200863"/>
              <wp:effectExtent l="0" t="0" r="0" b="9525"/>
              <wp:docPr id="12" name="Picture 12"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sidRPr="00034770">
          <w:rPr>
            <w:rFonts w:asciiTheme="minorHAnsi" w:hAnsiTheme="minorHAnsi"/>
            <w:noProof/>
          </w:rPr>
          <w:drawing>
            <wp:inline distT="0" distB="0" distL="0" distR="0" wp14:anchorId="5CCF659E" wp14:editId="1B7A4EB8">
              <wp:extent cx="5309235" cy="2481614"/>
              <wp:effectExtent l="0" t="0" r="0" b="7620"/>
              <wp:docPr id="13" name="Picture 1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ins>
    </w:p>
    <w:p w14:paraId="57473827" w14:textId="77777777" w:rsidR="00034770" w:rsidRPr="00034770" w:rsidRDefault="00034770" w:rsidP="00034770">
      <w:pPr>
        <w:rPr>
          <w:ins w:id="191" w:author="Lucas Chan" w:date="2016-02-15T01:04:00Z"/>
          <w:rFonts w:asciiTheme="minorHAnsi" w:hAnsiTheme="minorHAnsi"/>
          <w:rPrChange w:id="192" w:author="Lucas Chan" w:date="2016-02-15T01:06:00Z">
            <w:rPr>
              <w:ins w:id="193" w:author="Lucas Chan" w:date="2016-02-15T01:04:00Z"/>
              <w:rFonts w:asciiTheme="minorHAnsi" w:hAnsiTheme="minorHAnsi"/>
            </w:rPr>
          </w:rPrChange>
        </w:rPr>
      </w:pPr>
      <w:ins w:id="194" w:author="Lucas Chan" w:date="2016-02-15T01:04:00Z">
        <w:r w:rsidRPr="00034770">
          <w:rPr>
            <w:rFonts w:asciiTheme="minorHAnsi" w:hAnsiTheme="minorHAnsi"/>
          </w:rPr>
          <w:t xml:space="preserve">Tested visuals to see what would look more appealing to the user. The </w:t>
        </w:r>
        <w:r w:rsidRPr="00034770">
          <w:rPr>
            <w:rFonts w:asciiTheme="minorHAnsi" w:hAnsiTheme="minorHAnsi"/>
            <w:rPrChange w:id="195" w:author="Lucas Chan" w:date="2016-02-15T01:06:00Z">
              <w:rPr>
                <w:rFonts w:asciiTheme="minorHAnsi" w:hAnsiTheme="minorHAnsi"/>
              </w:rPr>
            </w:rPrChange>
          </w:rPr>
          <w:t xml:space="preserve">first one consists of only 2 </w:t>
        </w:r>
        <w:proofErr w:type="spellStart"/>
        <w:r w:rsidRPr="00034770">
          <w:rPr>
            <w:rFonts w:asciiTheme="minorHAnsi" w:hAnsiTheme="minorHAnsi"/>
            <w:rPrChange w:id="196" w:author="Lucas Chan" w:date="2016-02-15T01:06:00Z">
              <w:rPr>
                <w:rFonts w:asciiTheme="minorHAnsi" w:hAnsiTheme="minorHAnsi"/>
              </w:rPr>
            </w:rPrChange>
          </w:rPr>
          <w:t>divs</w:t>
        </w:r>
        <w:proofErr w:type="spellEnd"/>
        <w:r w:rsidRPr="00034770">
          <w:rPr>
            <w:rFonts w:asciiTheme="minorHAnsi" w:hAnsiTheme="minorHAnsi"/>
            <w:rPrChange w:id="197" w:author="Lucas Chan" w:date="2016-02-15T01:06:00Z">
              <w:rPr>
                <w:rFonts w:asciiTheme="minorHAnsi" w:hAnsiTheme="minorHAnsi"/>
              </w:rPr>
            </w:rPrChange>
          </w:rPr>
          <w:t xml:space="preserve"> the second one has 3 </w:t>
        </w:r>
        <w:proofErr w:type="spellStart"/>
        <w:r w:rsidRPr="00034770">
          <w:rPr>
            <w:rFonts w:asciiTheme="minorHAnsi" w:hAnsiTheme="minorHAnsi"/>
            <w:rPrChange w:id="198" w:author="Lucas Chan" w:date="2016-02-15T01:06:00Z">
              <w:rPr>
                <w:rFonts w:asciiTheme="minorHAnsi" w:hAnsiTheme="minorHAnsi"/>
              </w:rPr>
            </w:rPrChange>
          </w:rPr>
          <w:t>divs</w:t>
        </w:r>
        <w:proofErr w:type="spellEnd"/>
        <w:r w:rsidRPr="00034770">
          <w:rPr>
            <w:rFonts w:asciiTheme="minorHAnsi" w:hAnsiTheme="minorHAnsi"/>
            <w:rPrChange w:id="199" w:author="Lucas Chan" w:date="2016-02-15T01:06:00Z">
              <w:rPr>
                <w:rFonts w:asciiTheme="minorHAnsi" w:hAnsiTheme="minorHAnsi"/>
              </w:rPr>
            </w:rPrChange>
          </w:rPr>
          <w:t xml:space="preserve"> 1 is set for only the images.</w:t>
        </w:r>
      </w:ins>
    </w:p>
    <w:p w14:paraId="62420A61" w14:textId="77777777" w:rsidR="00034770" w:rsidRPr="00034770" w:rsidRDefault="00034770" w:rsidP="00034770">
      <w:pPr>
        <w:rPr>
          <w:ins w:id="200" w:author="Lucas Chan" w:date="2016-02-15T01:04:00Z"/>
          <w:rFonts w:asciiTheme="minorHAnsi" w:hAnsiTheme="minorHAnsi"/>
          <w:b/>
          <w:sz w:val="40"/>
          <w:szCs w:val="40"/>
          <w:rPrChange w:id="201" w:author="Lucas Chan" w:date="2016-02-15T01:06:00Z">
            <w:rPr>
              <w:ins w:id="202" w:author="Lucas Chan" w:date="2016-02-15T01:04:00Z"/>
              <w:rFonts w:asciiTheme="minorHAnsi" w:hAnsiTheme="minorHAnsi"/>
              <w:b/>
              <w:sz w:val="40"/>
              <w:szCs w:val="40"/>
            </w:rPr>
          </w:rPrChange>
        </w:rPr>
      </w:pPr>
    </w:p>
    <w:p w14:paraId="1A951FC1" w14:textId="77777777" w:rsidR="00034770" w:rsidRPr="00034770" w:rsidRDefault="00034770" w:rsidP="00034770">
      <w:pPr>
        <w:rPr>
          <w:ins w:id="203" w:author="Lucas Chan" w:date="2016-02-15T01:04:00Z"/>
          <w:rFonts w:asciiTheme="minorHAnsi" w:hAnsiTheme="minorHAnsi"/>
          <w:b/>
          <w:sz w:val="40"/>
          <w:szCs w:val="40"/>
        </w:rPr>
      </w:pPr>
      <w:ins w:id="204" w:author="Lucas Chan" w:date="2016-02-15T01:04:00Z">
        <w:r w:rsidRPr="00034770">
          <w:rPr>
            <w:rFonts w:asciiTheme="minorHAnsi" w:hAnsiTheme="minorHAnsi"/>
            <w:b/>
            <w:sz w:val="40"/>
            <w:szCs w:val="40"/>
            <w:rPrChange w:id="205" w:author="Lucas Chan" w:date="2016-02-15T01:06:00Z">
              <w:rPr>
                <w:rFonts w:asciiTheme="minorHAnsi" w:hAnsiTheme="minorHAnsi"/>
                <w:b/>
                <w:sz w:val="40"/>
                <w:szCs w:val="40"/>
              </w:rPr>
            </w:rPrChange>
          </w:rPr>
          <w:lastRenderedPageBreak/>
          <w:t>Skiing Lesson Page</w:t>
        </w:r>
        <w:r w:rsidRPr="00034770">
          <w:rPr>
            <w:rFonts w:asciiTheme="minorHAnsi" w:hAnsiTheme="minorHAnsi"/>
            <w:noProof/>
          </w:rPr>
          <w:drawing>
            <wp:inline distT="0" distB="0" distL="0" distR="0" wp14:anchorId="3E2AA709" wp14:editId="0556D4F9">
              <wp:extent cx="5279089" cy="2059940"/>
              <wp:effectExtent l="0" t="0" r="4445" b="0"/>
              <wp:docPr id="15" name="Picture 15"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ins>
    </w:p>
    <w:p w14:paraId="65EFF3E5" w14:textId="77777777" w:rsidR="00034770" w:rsidRPr="00034770" w:rsidRDefault="00034770" w:rsidP="00034770">
      <w:pPr>
        <w:rPr>
          <w:ins w:id="206" w:author="Lucas Chan" w:date="2016-02-15T01:04:00Z"/>
          <w:rFonts w:asciiTheme="minorHAnsi" w:hAnsiTheme="minorHAnsi"/>
        </w:rPr>
      </w:pPr>
      <w:ins w:id="207" w:author="Lucas Chan" w:date="2016-02-15T01:04:00Z">
        <w:r w:rsidRPr="00034770">
          <w:rPr>
            <w:rFonts w:asciiTheme="minorHAnsi" w:hAnsiTheme="minorHAnsi"/>
            <w:noProof/>
          </w:rPr>
          <w:drawing>
            <wp:inline distT="0" distB="0" distL="0" distR="0" wp14:anchorId="6F34F99E" wp14:editId="5E592632">
              <wp:extent cx="5367366" cy="1259840"/>
              <wp:effectExtent l="0" t="0" r="0" b="10160"/>
              <wp:docPr id="16" name="Picture 16"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ins>
    </w:p>
    <w:p w14:paraId="416C8EA7" w14:textId="77777777" w:rsidR="00034770" w:rsidRPr="00034770" w:rsidRDefault="00034770" w:rsidP="00034770">
      <w:pPr>
        <w:rPr>
          <w:ins w:id="208" w:author="Lucas Chan" w:date="2016-02-15T01:04:00Z"/>
          <w:rFonts w:asciiTheme="minorHAnsi" w:hAnsiTheme="minorHAnsi"/>
          <w:rPrChange w:id="209" w:author="Lucas Chan" w:date="2016-02-15T01:06:00Z">
            <w:rPr>
              <w:ins w:id="210" w:author="Lucas Chan" w:date="2016-02-15T01:04:00Z"/>
              <w:rFonts w:asciiTheme="minorHAnsi" w:hAnsiTheme="minorHAnsi"/>
            </w:rPr>
          </w:rPrChange>
        </w:rPr>
      </w:pPr>
      <w:ins w:id="211" w:author="Lucas Chan" w:date="2016-02-15T01:04:00Z">
        <w:r w:rsidRPr="00034770">
          <w:rPr>
            <w:rFonts w:asciiTheme="minorHAnsi" w:hAnsiTheme="minorHAnsi"/>
            <w:rPrChange w:id="212" w:author="Lucas Chan" w:date="2016-02-15T01:06:00Z">
              <w:rPr>
                <w:rFonts w:asciiTheme="minorHAnsi" w:hAnsiTheme="minorHAnsi"/>
              </w:rPr>
            </w:rPrChange>
          </w:rPr>
          <w:t>Tested making the image its own dev so it would sit next to the text compared to the image being above the text.</w:t>
        </w:r>
      </w:ins>
    </w:p>
    <w:p w14:paraId="7CA97D2C" w14:textId="77777777" w:rsidR="00034770" w:rsidRPr="00034770" w:rsidRDefault="00034770" w:rsidP="00034770">
      <w:pPr>
        <w:rPr>
          <w:ins w:id="213" w:author="Lucas Chan" w:date="2016-02-15T01:04:00Z"/>
          <w:rFonts w:asciiTheme="minorHAnsi" w:hAnsiTheme="minorHAnsi"/>
          <w:b/>
          <w:sz w:val="40"/>
          <w:szCs w:val="40"/>
          <w:rPrChange w:id="214" w:author="Lucas Chan" w:date="2016-02-15T01:06:00Z">
            <w:rPr>
              <w:ins w:id="215" w:author="Lucas Chan" w:date="2016-02-15T01:04:00Z"/>
              <w:rFonts w:asciiTheme="minorHAnsi" w:hAnsiTheme="minorHAnsi"/>
              <w:b/>
              <w:sz w:val="40"/>
              <w:szCs w:val="40"/>
            </w:rPr>
          </w:rPrChange>
        </w:rPr>
      </w:pPr>
    </w:p>
    <w:p w14:paraId="0D33FF64" w14:textId="77777777" w:rsidR="00034770" w:rsidRPr="00034770" w:rsidRDefault="00034770" w:rsidP="00034770">
      <w:pPr>
        <w:rPr>
          <w:ins w:id="216" w:author="Lucas Chan" w:date="2016-02-15T01:04:00Z"/>
          <w:rFonts w:asciiTheme="minorHAnsi" w:hAnsiTheme="minorHAnsi"/>
          <w:b/>
          <w:sz w:val="40"/>
          <w:szCs w:val="40"/>
          <w:rPrChange w:id="217" w:author="Lucas Chan" w:date="2016-02-15T01:06:00Z">
            <w:rPr>
              <w:ins w:id="218" w:author="Lucas Chan" w:date="2016-02-15T01:04:00Z"/>
              <w:rFonts w:asciiTheme="minorHAnsi" w:hAnsiTheme="minorHAnsi"/>
              <w:b/>
              <w:sz w:val="40"/>
              <w:szCs w:val="40"/>
            </w:rPr>
          </w:rPrChange>
        </w:rPr>
      </w:pPr>
    </w:p>
    <w:p w14:paraId="1ED9634A" w14:textId="77777777" w:rsidR="00034770" w:rsidRPr="00034770" w:rsidRDefault="00034770" w:rsidP="00034770">
      <w:pPr>
        <w:rPr>
          <w:ins w:id="219" w:author="Lucas Chan" w:date="2016-02-15T01:04:00Z"/>
          <w:rFonts w:asciiTheme="minorHAnsi" w:hAnsiTheme="minorHAnsi"/>
          <w:b/>
          <w:sz w:val="40"/>
          <w:szCs w:val="40"/>
          <w:rPrChange w:id="220" w:author="Lucas Chan" w:date="2016-02-15T01:06:00Z">
            <w:rPr>
              <w:ins w:id="221" w:author="Lucas Chan" w:date="2016-02-15T01:04:00Z"/>
              <w:rFonts w:asciiTheme="minorHAnsi" w:hAnsiTheme="minorHAnsi"/>
              <w:b/>
              <w:sz w:val="40"/>
              <w:szCs w:val="40"/>
            </w:rPr>
          </w:rPrChange>
        </w:rPr>
      </w:pPr>
    </w:p>
    <w:p w14:paraId="14C2DE0F" w14:textId="77777777" w:rsidR="00034770" w:rsidRPr="00034770" w:rsidRDefault="00034770" w:rsidP="00034770">
      <w:pPr>
        <w:rPr>
          <w:ins w:id="222" w:author="Lucas Chan" w:date="2016-02-15T01:04:00Z"/>
          <w:rFonts w:asciiTheme="minorHAnsi" w:hAnsiTheme="minorHAnsi"/>
          <w:b/>
          <w:sz w:val="40"/>
          <w:szCs w:val="40"/>
          <w:rPrChange w:id="223" w:author="Lucas Chan" w:date="2016-02-15T01:06:00Z">
            <w:rPr>
              <w:ins w:id="224" w:author="Lucas Chan" w:date="2016-02-15T01:04:00Z"/>
              <w:rFonts w:asciiTheme="minorHAnsi" w:hAnsiTheme="minorHAnsi"/>
              <w:b/>
              <w:sz w:val="40"/>
              <w:szCs w:val="40"/>
            </w:rPr>
          </w:rPrChange>
        </w:rPr>
      </w:pPr>
    </w:p>
    <w:p w14:paraId="12CDA691" w14:textId="77777777" w:rsidR="00034770" w:rsidRPr="00034770" w:rsidRDefault="00034770" w:rsidP="00034770">
      <w:pPr>
        <w:rPr>
          <w:ins w:id="225" w:author="Lucas Chan" w:date="2016-02-15T01:04:00Z"/>
          <w:rFonts w:asciiTheme="minorHAnsi" w:hAnsiTheme="minorHAnsi"/>
          <w:b/>
          <w:sz w:val="40"/>
          <w:szCs w:val="40"/>
        </w:rPr>
      </w:pPr>
      <w:ins w:id="226" w:author="Lucas Chan" w:date="2016-02-15T01:04:00Z">
        <w:r w:rsidRPr="00034770">
          <w:rPr>
            <w:rFonts w:asciiTheme="minorHAnsi" w:hAnsiTheme="minorHAnsi"/>
            <w:b/>
            <w:sz w:val="40"/>
            <w:szCs w:val="40"/>
            <w:rPrChange w:id="227" w:author="Lucas Chan" w:date="2016-02-15T01:06:00Z">
              <w:rPr>
                <w:rFonts w:asciiTheme="minorHAnsi" w:hAnsiTheme="minorHAnsi"/>
                <w:b/>
                <w:sz w:val="40"/>
                <w:szCs w:val="40"/>
              </w:rPr>
            </w:rPrChange>
          </w:rPr>
          <w:lastRenderedPageBreak/>
          <w:t>Snowboard Lessons Page</w:t>
        </w:r>
        <w:r w:rsidRPr="00034770">
          <w:rPr>
            <w:rFonts w:asciiTheme="minorHAnsi" w:hAnsiTheme="minorHAnsi"/>
            <w:noProof/>
          </w:rPr>
          <w:drawing>
            <wp:inline distT="0" distB="0" distL="0" distR="0" wp14:anchorId="1D1B397D" wp14:editId="38792469">
              <wp:extent cx="4844500" cy="1748367"/>
              <wp:effectExtent l="0" t="0" r="6985" b="4445"/>
              <wp:docPr id="17" name="Picture 1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Pr="00034770">
          <w:rPr>
            <w:rFonts w:asciiTheme="minorHAnsi" w:hAnsiTheme="minorHAnsi"/>
            <w:noProof/>
            <w:rPrChange w:id="228" w:author="Lucas Chan" w:date="2016-02-15T01:06:00Z">
              <w:rPr>
                <w:rFonts w:asciiTheme="minorHAnsi" w:hAnsiTheme="minorHAnsi"/>
                <w:noProof/>
              </w:rPr>
            </w:rPrChange>
          </w:rPr>
          <w:drawing>
            <wp:inline distT="0" distB="0" distL="0" distR="0" wp14:anchorId="1A76AC3C" wp14:editId="55BA3657">
              <wp:extent cx="4966335" cy="1873885"/>
              <wp:effectExtent l="0" t="0" r="12065" b="5715"/>
              <wp:docPr id="18" name="Picture 18"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ins>
    </w:p>
    <w:p w14:paraId="767BB63B" w14:textId="77777777" w:rsidR="00034770" w:rsidRPr="00034770" w:rsidRDefault="00034770" w:rsidP="00034770">
      <w:pPr>
        <w:rPr>
          <w:ins w:id="229" w:author="Lucas Chan" w:date="2016-02-15T01:04:00Z"/>
          <w:rFonts w:asciiTheme="minorHAnsi" w:hAnsiTheme="minorHAnsi"/>
          <w:rPrChange w:id="230" w:author="Lucas Chan" w:date="2016-02-15T01:06:00Z">
            <w:rPr>
              <w:ins w:id="231" w:author="Lucas Chan" w:date="2016-02-15T01:04:00Z"/>
              <w:rFonts w:asciiTheme="minorHAnsi" w:hAnsiTheme="minorHAnsi"/>
            </w:rPr>
          </w:rPrChange>
        </w:rPr>
      </w:pPr>
      <w:ins w:id="232" w:author="Lucas Chan" w:date="2016-02-15T01:04:00Z">
        <w:r w:rsidRPr="00034770">
          <w:rPr>
            <w:rFonts w:asciiTheme="minorHAnsi" w:hAnsiTheme="minorHAnsi"/>
            <w:rPrChange w:id="233" w:author="Lucas Chan" w:date="2016-02-15T01:06:00Z">
              <w:rPr>
                <w:rFonts w:asciiTheme="minorHAnsi" w:hAnsiTheme="minorHAnsi"/>
              </w:rPr>
            </w:rPrChange>
          </w:rPr>
          <w:t xml:space="preserve">Added buttons to the book now! page and back to lesson! to make it easier for the </w:t>
        </w:r>
        <w:proofErr w:type="spellStart"/>
        <w:r w:rsidRPr="00034770">
          <w:rPr>
            <w:rFonts w:asciiTheme="minorHAnsi" w:hAnsiTheme="minorHAnsi"/>
            <w:rPrChange w:id="234" w:author="Lucas Chan" w:date="2016-02-15T01:06:00Z">
              <w:rPr>
                <w:rFonts w:asciiTheme="minorHAnsi" w:hAnsiTheme="minorHAnsi"/>
              </w:rPr>
            </w:rPrChange>
          </w:rPr>
          <w:t>visiter</w:t>
        </w:r>
        <w:proofErr w:type="spellEnd"/>
        <w:r w:rsidRPr="00034770">
          <w:rPr>
            <w:rFonts w:asciiTheme="minorHAnsi" w:hAnsiTheme="minorHAnsi"/>
            <w:rPrChange w:id="235" w:author="Lucas Chan" w:date="2016-02-15T01:06:00Z">
              <w:rPr>
                <w:rFonts w:asciiTheme="minorHAnsi" w:hAnsiTheme="minorHAnsi"/>
              </w:rPr>
            </w:rPrChange>
          </w:rPr>
          <w:t>.</w:t>
        </w:r>
      </w:ins>
    </w:p>
    <w:p w14:paraId="030AE010" w14:textId="77777777" w:rsidR="00034770" w:rsidRPr="00034770" w:rsidRDefault="00034770" w:rsidP="00034770">
      <w:pPr>
        <w:rPr>
          <w:ins w:id="236" w:author="Lucas Chan" w:date="2016-02-15T01:04:00Z"/>
          <w:rFonts w:asciiTheme="minorHAnsi" w:hAnsiTheme="minorHAnsi"/>
          <w:rPrChange w:id="237" w:author="Lucas Chan" w:date="2016-02-15T01:06:00Z">
            <w:rPr>
              <w:ins w:id="238" w:author="Lucas Chan" w:date="2016-02-15T01:04:00Z"/>
              <w:rFonts w:asciiTheme="minorHAnsi" w:hAnsiTheme="minorHAnsi"/>
            </w:rPr>
          </w:rPrChange>
        </w:rPr>
      </w:pPr>
    </w:p>
    <w:p w14:paraId="53426535" w14:textId="77777777" w:rsidR="00034770" w:rsidRPr="00034770" w:rsidRDefault="00034770" w:rsidP="00034770">
      <w:pPr>
        <w:rPr>
          <w:ins w:id="239" w:author="Lucas Chan" w:date="2016-02-15T01:04:00Z"/>
          <w:rFonts w:asciiTheme="minorHAnsi" w:hAnsiTheme="minorHAnsi"/>
          <w:rPrChange w:id="240" w:author="Lucas Chan" w:date="2016-02-15T01:06:00Z">
            <w:rPr>
              <w:ins w:id="241" w:author="Lucas Chan" w:date="2016-02-15T01:04:00Z"/>
              <w:rFonts w:asciiTheme="minorHAnsi" w:hAnsiTheme="minorHAnsi"/>
            </w:rPr>
          </w:rPrChange>
        </w:rPr>
      </w:pPr>
    </w:p>
    <w:p w14:paraId="35318038" w14:textId="77777777" w:rsidR="00034770" w:rsidRPr="00034770" w:rsidRDefault="00034770" w:rsidP="00034770">
      <w:pPr>
        <w:rPr>
          <w:ins w:id="242" w:author="Lucas Chan" w:date="2016-02-15T01:04:00Z"/>
          <w:rFonts w:asciiTheme="minorHAnsi" w:hAnsiTheme="minorHAnsi"/>
          <w:rPrChange w:id="243" w:author="Lucas Chan" w:date="2016-02-15T01:06:00Z">
            <w:rPr>
              <w:ins w:id="244" w:author="Lucas Chan" w:date="2016-02-15T01:04:00Z"/>
              <w:rFonts w:asciiTheme="minorHAnsi" w:hAnsiTheme="minorHAnsi"/>
            </w:rPr>
          </w:rPrChange>
        </w:rPr>
      </w:pPr>
    </w:p>
    <w:p w14:paraId="4710A648" w14:textId="77777777" w:rsidR="00034770" w:rsidRPr="00034770" w:rsidRDefault="00034770" w:rsidP="00034770">
      <w:pPr>
        <w:rPr>
          <w:ins w:id="245" w:author="Lucas Chan" w:date="2016-02-15T01:04:00Z"/>
          <w:rFonts w:asciiTheme="minorHAnsi" w:hAnsiTheme="minorHAnsi"/>
          <w:rPrChange w:id="246" w:author="Lucas Chan" w:date="2016-02-15T01:06:00Z">
            <w:rPr>
              <w:ins w:id="247" w:author="Lucas Chan" w:date="2016-02-15T01:04:00Z"/>
              <w:rFonts w:asciiTheme="minorHAnsi" w:hAnsiTheme="minorHAnsi"/>
            </w:rPr>
          </w:rPrChange>
        </w:rPr>
      </w:pPr>
    </w:p>
    <w:p w14:paraId="64C7EC00" w14:textId="77777777" w:rsidR="00034770" w:rsidRPr="00034770" w:rsidRDefault="00034770" w:rsidP="00034770">
      <w:pPr>
        <w:rPr>
          <w:ins w:id="248" w:author="Lucas Chan" w:date="2016-02-15T01:04:00Z"/>
          <w:rFonts w:asciiTheme="minorHAnsi" w:hAnsiTheme="minorHAnsi"/>
          <w:rPrChange w:id="249" w:author="Lucas Chan" w:date="2016-02-15T01:06:00Z">
            <w:rPr>
              <w:ins w:id="250" w:author="Lucas Chan" w:date="2016-02-15T01:04:00Z"/>
              <w:rFonts w:asciiTheme="minorHAnsi" w:hAnsiTheme="minorHAnsi"/>
            </w:rPr>
          </w:rPrChange>
        </w:rPr>
      </w:pPr>
    </w:p>
    <w:p w14:paraId="64B59FA7" w14:textId="77777777" w:rsidR="00034770" w:rsidRPr="00034770" w:rsidRDefault="00034770" w:rsidP="00034770">
      <w:pPr>
        <w:rPr>
          <w:ins w:id="251" w:author="Lucas Chan" w:date="2016-02-15T01:04:00Z"/>
          <w:rFonts w:asciiTheme="minorHAnsi" w:hAnsiTheme="minorHAnsi"/>
          <w:rPrChange w:id="252" w:author="Lucas Chan" w:date="2016-02-15T01:06:00Z">
            <w:rPr>
              <w:ins w:id="253" w:author="Lucas Chan" w:date="2016-02-15T01:04:00Z"/>
              <w:rFonts w:asciiTheme="minorHAnsi" w:hAnsiTheme="minorHAnsi"/>
            </w:rPr>
          </w:rPrChange>
        </w:rPr>
      </w:pPr>
    </w:p>
    <w:p w14:paraId="26BAB9D6" w14:textId="77777777" w:rsidR="00034770" w:rsidRPr="00034770" w:rsidRDefault="00034770" w:rsidP="00034770">
      <w:pPr>
        <w:rPr>
          <w:ins w:id="254" w:author="Lucas Chan" w:date="2016-02-15T01:04:00Z"/>
          <w:rFonts w:asciiTheme="minorHAnsi" w:hAnsiTheme="minorHAnsi"/>
          <w:rPrChange w:id="255" w:author="Lucas Chan" w:date="2016-02-15T01:06:00Z">
            <w:rPr>
              <w:ins w:id="256" w:author="Lucas Chan" w:date="2016-02-15T01:04:00Z"/>
              <w:rFonts w:asciiTheme="minorHAnsi" w:hAnsiTheme="minorHAnsi"/>
            </w:rPr>
          </w:rPrChange>
        </w:rPr>
      </w:pPr>
    </w:p>
    <w:p w14:paraId="64781D5B" w14:textId="77777777" w:rsidR="00034770" w:rsidRPr="00034770" w:rsidRDefault="00034770" w:rsidP="00034770">
      <w:pPr>
        <w:rPr>
          <w:ins w:id="257" w:author="Lucas Chan" w:date="2016-02-15T01:04:00Z"/>
          <w:rFonts w:asciiTheme="minorHAnsi" w:hAnsiTheme="minorHAnsi"/>
          <w:rPrChange w:id="258" w:author="Lucas Chan" w:date="2016-02-15T01:06:00Z">
            <w:rPr>
              <w:ins w:id="259" w:author="Lucas Chan" w:date="2016-02-15T01:04:00Z"/>
              <w:rFonts w:asciiTheme="minorHAnsi" w:hAnsiTheme="minorHAnsi"/>
            </w:rPr>
          </w:rPrChange>
        </w:rPr>
      </w:pPr>
    </w:p>
    <w:p w14:paraId="6F0B2B5C" w14:textId="77777777" w:rsidR="00034770" w:rsidRPr="00034770" w:rsidRDefault="00034770" w:rsidP="00034770">
      <w:pPr>
        <w:rPr>
          <w:ins w:id="260" w:author="Lucas Chan" w:date="2016-02-15T01:04:00Z"/>
          <w:rFonts w:asciiTheme="minorHAnsi" w:hAnsiTheme="minorHAnsi"/>
          <w:rPrChange w:id="261" w:author="Lucas Chan" w:date="2016-02-15T01:06:00Z">
            <w:rPr>
              <w:ins w:id="262" w:author="Lucas Chan" w:date="2016-02-15T01:04:00Z"/>
              <w:rFonts w:asciiTheme="minorHAnsi" w:hAnsiTheme="minorHAnsi"/>
            </w:rPr>
          </w:rPrChange>
        </w:rPr>
      </w:pPr>
    </w:p>
    <w:p w14:paraId="1A8B5991" w14:textId="77777777" w:rsidR="00034770" w:rsidRPr="00034770" w:rsidRDefault="00034770" w:rsidP="00034770">
      <w:pPr>
        <w:rPr>
          <w:ins w:id="263" w:author="Lucas Chan" w:date="2016-02-15T01:04:00Z"/>
          <w:rFonts w:asciiTheme="minorHAnsi" w:hAnsiTheme="minorHAnsi"/>
          <w:rPrChange w:id="264" w:author="Lucas Chan" w:date="2016-02-15T01:06:00Z">
            <w:rPr>
              <w:ins w:id="265" w:author="Lucas Chan" w:date="2016-02-15T01:04:00Z"/>
              <w:rFonts w:asciiTheme="minorHAnsi" w:hAnsiTheme="minorHAnsi"/>
            </w:rPr>
          </w:rPrChange>
        </w:rPr>
      </w:pPr>
    </w:p>
    <w:p w14:paraId="6EF7CDF0" w14:textId="77777777" w:rsidR="00034770" w:rsidRPr="00034770" w:rsidRDefault="00034770" w:rsidP="00034770">
      <w:pPr>
        <w:rPr>
          <w:ins w:id="266" w:author="Lucas Chan" w:date="2016-02-15T01:04:00Z"/>
          <w:rFonts w:asciiTheme="minorHAnsi" w:hAnsiTheme="minorHAnsi"/>
          <w:rPrChange w:id="267" w:author="Lucas Chan" w:date="2016-02-15T01:06:00Z">
            <w:rPr>
              <w:ins w:id="268" w:author="Lucas Chan" w:date="2016-02-15T01:04:00Z"/>
              <w:rFonts w:asciiTheme="minorHAnsi" w:hAnsiTheme="minorHAnsi"/>
            </w:rPr>
          </w:rPrChange>
        </w:rPr>
      </w:pPr>
    </w:p>
    <w:p w14:paraId="5290F70E" w14:textId="77777777" w:rsidR="00034770" w:rsidRPr="00034770" w:rsidRDefault="00034770" w:rsidP="00034770">
      <w:pPr>
        <w:rPr>
          <w:ins w:id="269" w:author="Lucas Chan" w:date="2016-02-15T01:05:00Z"/>
          <w:rFonts w:asciiTheme="minorHAnsi" w:hAnsiTheme="minorHAnsi"/>
          <w:b/>
          <w:sz w:val="40"/>
          <w:szCs w:val="40"/>
          <w:rPrChange w:id="270" w:author="Lucas Chan" w:date="2016-02-15T01:06:00Z">
            <w:rPr>
              <w:ins w:id="271" w:author="Lucas Chan" w:date="2016-02-15T01:05:00Z"/>
              <w:rFonts w:asciiTheme="minorHAnsi" w:hAnsiTheme="minorHAnsi"/>
              <w:b/>
              <w:sz w:val="40"/>
              <w:szCs w:val="40"/>
            </w:rPr>
          </w:rPrChange>
        </w:rPr>
      </w:pPr>
    </w:p>
    <w:p w14:paraId="1E62AE01" w14:textId="77777777" w:rsidR="00034770" w:rsidRPr="00034770" w:rsidRDefault="00034770" w:rsidP="00034770">
      <w:pPr>
        <w:rPr>
          <w:ins w:id="272" w:author="Lucas Chan" w:date="2016-02-15T01:05:00Z"/>
          <w:rFonts w:asciiTheme="minorHAnsi" w:hAnsiTheme="minorHAnsi"/>
          <w:b/>
          <w:sz w:val="40"/>
          <w:szCs w:val="40"/>
          <w:rPrChange w:id="273" w:author="Lucas Chan" w:date="2016-02-15T01:06:00Z">
            <w:rPr>
              <w:ins w:id="274" w:author="Lucas Chan" w:date="2016-02-15T01:05:00Z"/>
              <w:rFonts w:asciiTheme="minorHAnsi" w:hAnsiTheme="minorHAnsi"/>
              <w:b/>
              <w:sz w:val="40"/>
              <w:szCs w:val="40"/>
            </w:rPr>
          </w:rPrChange>
        </w:rPr>
      </w:pPr>
    </w:p>
    <w:p w14:paraId="4ABA0EA4" w14:textId="77777777" w:rsidR="00034770" w:rsidRPr="00034770" w:rsidRDefault="00034770" w:rsidP="00034770">
      <w:pPr>
        <w:rPr>
          <w:ins w:id="275" w:author="Lucas Chan" w:date="2016-02-15T01:05:00Z"/>
          <w:rFonts w:asciiTheme="minorHAnsi" w:hAnsiTheme="minorHAnsi"/>
          <w:b/>
          <w:sz w:val="40"/>
          <w:szCs w:val="40"/>
          <w:rPrChange w:id="276" w:author="Lucas Chan" w:date="2016-02-15T01:06:00Z">
            <w:rPr>
              <w:ins w:id="277" w:author="Lucas Chan" w:date="2016-02-15T01:05:00Z"/>
              <w:rFonts w:asciiTheme="minorHAnsi" w:hAnsiTheme="minorHAnsi"/>
              <w:b/>
              <w:sz w:val="40"/>
              <w:szCs w:val="40"/>
            </w:rPr>
          </w:rPrChange>
        </w:rPr>
      </w:pPr>
    </w:p>
    <w:p w14:paraId="5ED07ED8" w14:textId="77777777" w:rsidR="00034770" w:rsidRPr="00034770" w:rsidRDefault="00034770" w:rsidP="00034770">
      <w:pPr>
        <w:rPr>
          <w:ins w:id="278" w:author="Lucas Chan" w:date="2016-02-15T01:05:00Z"/>
          <w:rFonts w:asciiTheme="minorHAnsi" w:hAnsiTheme="minorHAnsi"/>
          <w:b/>
          <w:sz w:val="40"/>
          <w:szCs w:val="40"/>
          <w:rPrChange w:id="279" w:author="Lucas Chan" w:date="2016-02-15T01:06:00Z">
            <w:rPr>
              <w:ins w:id="280" w:author="Lucas Chan" w:date="2016-02-15T01:05:00Z"/>
              <w:rFonts w:asciiTheme="minorHAnsi" w:hAnsiTheme="minorHAnsi"/>
              <w:b/>
              <w:sz w:val="40"/>
              <w:szCs w:val="40"/>
            </w:rPr>
          </w:rPrChange>
        </w:rPr>
      </w:pPr>
    </w:p>
    <w:p w14:paraId="7F9F196E" w14:textId="77777777" w:rsidR="00034770" w:rsidRPr="00034770" w:rsidRDefault="00034770" w:rsidP="00034770">
      <w:pPr>
        <w:rPr>
          <w:ins w:id="281" w:author="Lucas Chan" w:date="2016-02-15T01:05:00Z"/>
          <w:rFonts w:asciiTheme="minorHAnsi" w:hAnsiTheme="minorHAnsi"/>
          <w:b/>
          <w:sz w:val="40"/>
          <w:szCs w:val="40"/>
          <w:rPrChange w:id="282" w:author="Lucas Chan" w:date="2016-02-15T01:06:00Z">
            <w:rPr>
              <w:ins w:id="283" w:author="Lucas Chan" w:date="2016-02-15T01:05:00Z"/>
              <w:rFonts w:asciiTheme="minorHAnsi" w:hAnsiTheme="minorHAnsi"/>
              <w:b/>
              <w:sz w:val="40"/>
              <w:szCs w:val="40"/>
            </w:rPr>
          </w:rPrChange>
        </w:rPr>
      </w:pPr>
    </w:p>
    <w:p w14:paraId="33A46E38" w14:textId="77777777" w:rsidR="00034770" w:rsidRPr="00034770" w:rsidRDefault="00034770" w:rsidP="00034770">
      <w:pPr>
        <w:rPr>
          <w:ins w:id="284" w:author="Lucas Chan" w:date="2016-02-15T01:04:00Z"/>
          <w:rFonts w:asciiTheme="minorHAnsi" w:hAnsiTheme="minorHAnsi"/>
          <w:b/>
          <w:sz w:val="40"/>
          <w:szCs w:val="40"/>
          <w:rPrChange w:id="285" w:author="Lucas Chan" w:date="2016-02-15T01:06:00Z">
            <w:rPr>
              <w:ins w:id="286" w:author="Lucas Chan" w:date="2016-02-15T01:04:00Z"/>
              <w:rFonts w:asciiTheme="minorHAnsi" w:hAnsiTheme="minorHAnsi"/>
              <w:b/>
              <w:sz w:val="40"/>
              <w:szCs w:val="40"/>
            </w:rPr>
          </w:rPrChange>
        </w:rPr>
      </w:pPr>
      <w:ins w:id="287" w:author="Lucas Chan" w:date="2016-02-15T01:04:00Z">
        <w:r w:rsidRPr="00034770">
          <w:rPr>
            <w:rFonts w:asciiTheme="minorHAnsi" w:hAnsiTheme="minorHAnsi"/>
            <w:b/>
            <w:sz w:val="40"/>
            <w:szCs w:val="40"/>
            <w:rPrChange w:id="288" w:author="Lucas Chan" w:date="2016-02-15T01:06:00Z">
              <w:rPr>
                <w:rFonts w:asciiTheme="minorHAnsi" w:hAnsiTheme="minorHAnsi"/>
                <w:b/>
                <w:sz w:val="40"/>
                <w:szCs w:val="40"/>
              </w:rPr>
            </w:rPrChange>
          </w:rPr>
          <w:lastRenderedPageBreak/>
          <w:t>Rental Booking Page</w:t>
        </w:r>
      </w:ins>
    </w:p>
    <w:p w14:paraId="462521E6" w14:textId="77777777" w:rsidR="00034770" w:rsidRPr="00034770" w:rsidRDefault="00034770" w:rsidP="00034770">
      <w:pPr>
        <w:rPr>
          <w:ins w:id="289" w:author="Lucas Chan" w:date="2016-02-15T01:04:00Z"/>
          <w:rFonts w:asciiTheme="minorHAnsi" w:hAnsiTheme="minorHAnsi"/>
        </w:rPr>
      </w:pPr>
      <w:ins w:id="290" w:author="Lucas Chan" w:date="2016-02-15T01:04:00Z">
        <w:r w:rsidRPr="00034770">
          <w:rPr>
            <w:rFonts w:asciiTheme="minorHAnsi" w:hAnsiTheme="minorHAnsi"/>
            <w:noProof/>
          </w:rPr>
          <w:drawing>
            <wp:inline distT="0" distB="0" distL="0" distR="0" wp14:anchorId="63C37874" wp14:editId="5CF0D39B">
              <wp:extent cx="5943600" cy="287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ins>
    </w:p>
    <w:p w14:paraId="1992604E" w14:textId="77777777" w:rsidR="00034770" w:rsidRPr="00034770" w:rsidRDefault="00034770" w:rsidP="00034770">
      <w:pPr>
        <w:rPr>
          <w:ins w:id="291" w:author="Lucas Chan" w:date="2016-02-15T01:04:00Z"/>
          <w:rFonts w:asciiTheme="minorHAnsi" w:hAnsiTheme="minorHAnsi"/>
        </w:rPr>
      </w:pPr>
      <w:ins w:id="292" w:author="Lucas Chan" w:date="2016-02-15T01:04:00Z">
        <w:r w:rsidRPr="00034770">
          <w:rPr>
            <w:rFonts w:asciiTheme="minorHAnsi" w:hAnsiTheme="minorHAnsi"/>
            <w:noProof/>
          </w:rPr>
          <w:drawing>
            <wp:inline distT="0" distB="0" distL="0" distR="0" wp14:anchorId="1DF2B681" wp14:editId="03503A80">
              <wp:extent cx="5943600" cy="2790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ins>
    </w:p>
    <w:p w14:paraId="1F854B75" w14:textId="77777777" w:rsidR="00034770" w:rsidRPr="00034770" w:rsidRDefault="00034770" w:rsidP="00034770">
      <w:pPr>
        <w:rPr>
          <w:ins w:id="293" w:author="Lucas Chan" w:date="2016-02-15T01:04:00Z"/>
          <w:rFonts w:asciiTheme="minorHAnsi" w:hAnsiTheme="minorHAnsi"/>
          <w:rPrChange w:id="294" w:author="Lucas Chan" w:date="2016-02-15T01:06:00Z">
            <w:rPr>
              <w:ins w:id="295" w:author="Lucas Chan" w:date="2016-02-15T01:04:00Z"/>
              <w:rFonts w:asciiTheme="minorHAnsi" w:hAnsiTheme="minorHAnsi"/>
            </w:rPr>
          </w:rPrChange>
        </w:rPr>
      </w:pPr>
      <w:ins w:id="296" w:author="Lucas Chan" w:date="2016-02-15T01:04:00Z">
        <w:r w:rsidRPr="00034770">
          <w:rPr>
            <w:rFonts w:asciiTheme="minorHAnsi" w:hAnsiTheme="minorHAnsi"/>
            <w:rPrChange w:id="297" w:author="Lucas Chan" w:date="2016-02-15T01:06:00Z">
              <w:rPr>
                <w:rFonts w:asciiTheme="minorHAnsi" w:hAnsiTheme="minorHAnsi"/>
              </w:rPr>
            </w:rPrChange>
          </w:rPr>
          <w:t>Tested two different tables to see which was more visually appealing. One table had a collapsed border, box shadow and grey font.</w:t>
        </w:r>
      </w:ins>
    </w:p>
    <w:p w14:paraId="57AC870B" w14:textId="77777777" w:rsidR="00034770" w:rsidRPr="00034770" w:rsidRDefault="00034770" w:rsidP="00034770">
      <w:pPr>
        <w:rPr>
          <w:ins w:id="298" w:author="Lucas Chan" w:date="2016-02-15T01:04:00Z"/>
          <w:rFonts w:asciiTheme="minorHAnsi" w:hAnsiTheme="minorHAnsi"/>
          <w:b/>
          <w:sz w:val="40"/>
          <w:szCs w:val="40"/>
          <w:rPrChange w:id="299" w:author="Lucas Chan" w:date="2016-02-15T01:06:00Z">
            <w:rPr>
              <w:ins w:id="300" w:author="Lucas Chan" w:date="2016-02-15T01:04:00Z"/>
              <w:rFonts w:asciiTheme="minorHAnsi" w:hAnsiTheme="minorHAnsi"/>
              <w:b/>
              <w:sz w:val="40"/>
              <w:szCs w:val="40"/>
            </w:rPr>
          </w:rPrChange>
        </w:rPr>
      </w:pPr>
    </w:p>
    <w:p w14:paraId="10C58C0A" w14:textId="77777777" w:rsidR="00034770" w:rsidRPr="00034770" w:rsidRDefault="00034770" w:rsidP="00034770">
      <w:pPr>
        <w:rPr>
          <w:ins w:id="301" w:author="Lucas Chan" w:date="2016-02-15T01:05:00Z"/>
          <w:rFonts w:asciiTheme="minorHAnsi" w:hAnsiTheme="minorHAnsi"/>
          <w:b/>
          <w:sz w:val="40"/>
          <w:szCs w:val="40"/>
          <w:rPrChange w:id="302" w:author="Lucas Chan" w:date="2016-02-15T01:06:00Z">
            <w:rPr>
              <w:ins w:id="303" w:author="Lucas Chan" w:date="2016-02-15T01:05:00Z"/>
              <w:rFonts w:asciiTheme="minorHAnsi" w:hAnsiTheme="minorHAnsi"/>
              <w:b/>
              <w:sz w:val="40"/>
              <w:szCs w:val="40"/>
            </w:rPr>
          </w:rPrChange>
        </w:rPr>
      </w:pPr>
    </w:p>
    <w:p w14:paraId="159F7F8F" w14:textId="77777777" w:rsidR="00034770" w:rsidRPr="00034770" w:rsidRDefault="00034770" w:rsidP="00034770">
      <w:pPr>
        <w:rPr>
          <w:ins w:id="304" w:author="Lucas Chan" w:date="2016-02-15T01:05:00Z"/>
          <w:rFonts w:asciiTheme="minorHAnsi" w:hAnsiTheme="minorHAnsi"/>
          <w:b/>
          <w:sz w:val="40"/>
          <w:szCs w:val="40"/>
          <w:rPrChange w:id="305" w:author="Lucas Chan" w:date="2016-02-15T01:06:00Z">
            <w:rPr>
              <w:ins w:id="306" w:author="Lucas Chan" w:date="2016-02-15T01:05:00Z"/>
              <w:rFonts w:asciiTheme="minorHAnsi" w:hAnsiTheme="minorHAnsi"/>
              <w:b/>
              <w:sz w:val="40"/>
              <w:szCs w:val="40"/>
            </w:rPr>
          </w:rPrChange>
        </w:rPr>
      </w:pPr>
    </w:p>
    <w:p w14:paraId="22ED4853" w14:textId="77777777" w:rsidR="00034770" w:rsidRPr="00034770" w:rsidRDefault="00034770" w:rsidP="00034770">
      <w:pPr>
        <w:rPr>
          <w:ins w:id="307" w:author="Lucas Chan" w:date="2016-02-15T01:04:00Z"/>
          <w:rFonts w:asciiTheme="minorHAnsi" w:hAnsiTheme="minorHAnsi"/>
          <w:b/>
          <w:sz w:val="40"/>
          <w:szCs w:val="40"/>
          <w:rPrChange w:id="308" w:author="Lucas Chan" w:date="2016-02-15T01:06:00Z">
            <w:rPr>
              <w:ins w:id="309" w:author="Lucas Chan" w:date="2016-02-15T01:04:00Z"/>
              <w:rFonts w:asciiTheme="minorHAnsi" w:hAnsiTheme="minorHAnsi"/>
              <w:b/>
              <w:sz w:val="40"/>
              <w:szCs w:val="40"/>
            </w:rPr>
          </w:rPrChange>
        </w:rPr>
      </w:pPr>
    </w:p>
    <w:p w14:paraId="059A0359" w14:textId="77777777" w:rsidR="00034770" w:rsidRPr="00034770" w:rsidRDefault="00034770" w:rsidP="00034770">
      <w:pPr>
        <w:rPr>
          <w:ins w:id="310" w:author="Lucas Chan" w:date="2016-02-15T01:04:00Z"/>
          <w:rFonts w:asciiTheme="minorHAnsi" w:hAnsiTheme="minorHAnsi"/>
          <w:b/>
          <w:sz w:val="40"/>
          <w:szCs w:val="40"/>
          <w:rPrChange w:id="311" w:author="Lucas Chan" w:date="2016-02-15T01:06:00Z">
            <w:rPr>
              <w:ins w:id="312" w:author="Lucas Chan" w:date="2016-02-15T01:04:00Z"/>
              <w:rFonts w:asciiTheme="minorHAnsi" w:hAnsiTheme="minorHAnsi"/>
              <w:b/>
              <w:sz w:val="40"/>
              <w:szCs w:val="40"/>
            </w:rPr>
          </w:rPrChange>
        </w:rPr>
      </w:pPr>
      <w:ins w:id="313" w:author="Lucas Chan" w:date="2016-02-15T01:04:00Z">
        <w:r w:rsidRPr="00034770">
          <w:rPr>
            <w:rFonts w:asciiTheme="minorHAnsi" w:hAnsiTheme="minorHAnsi"/>
            <w:b/>
            <w:sz w:val="40"/>
            <w:szCs w:val="40"/>
            <w:rPrChange w:id="314" w:author="Lucas Chan" w:date="2016-02-15T01:06:00Z">
              <w:rPr>
                <w:rFonts w:asciiTheme="minorHAnsi" w:hAnsiTheme="minorHAnsi"/>
                <w:b/>
                <w:sz w:val="40"/>
                <w:szCs w:val="40"/>
              </w:rPr>
            </w:rPrChange>
          </w:rPr>
          <w:lastRenderedPageBreak/>
          <w:t>Lesson Booking Page</w:t>
        </w:r>
      </w:ins>
    </w:p>
    <w:p w14:paraId="007F2B27" w14:textId="77777777" w:rsidR="00034770" w:rsidRPr="00034770" w:rsidRDefault="00034770" w:rsidP="00034770">
      <w:pPr>
        <w:rPr>
          <w:ins w:id="315" w:author="Lucas Chan" w:date="2016-02-15T01:04:00Z"/>
          <w:rFonts w:asciiTheme="minorHAnsi" w:hAnsiTheme="minorHAnsi"/>
        </w:rPr>
      </w:pPr>
      <w:ins w:id="316" w:author="Lucas Chan" w:date="2016-02-15T01:04:00Z">
        <w:r w:rsidRPr="00034770">
          <w:rPr>
            <w:rFonts w:asciiTheme="minorHAnsi" w:hAnsiTheme="minorHAnsi"/>
            <w:noProof/>
          </w:rPr>
          <w:drawing>
            <wp:inline distT="0" distB="0" distL="0" distR="0" wp14:anchorId="37E0E67D" wp14:editId="49F726C6">
              <wp:extent cx="5943600" cy="2865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ins>
    </w:p>
    <w:p w14:paraId="29A72507" w14:textId="77777777" w:rsidR="00034770" w:rsidRPr="00034770" w:rsidRDefault="00034770" w:rsidP="00034770">
      <w:pPr>
        <w:rPr>
          <w:ins w:id="317" w:author="Lucas Chan" w:date="2016-02-15T01:04:00Z"/>
          <w:rFonts w:asciiTheme="minorHAnsi" w:hAnsiTheme="minorHAnsi"/>
        </w:rPr>
      </w:pPr>
      <w:ins w:id="318" w:author="Lucas Chan" w:date="2016-02-15T01:04:00Z">
        <w:r w:rsidRPr="00034770">
          <w:rPr>
            <w:rFonts w:asciiTheme="minorHAnsi" w:hAnsiTheme="minorHAnsi"/>
            <w:noProof/>
          </w:rPr>
          <w:drawing>
            <wp:inline distT="0" distB="0" distL="0" distR="0" wp14:anchorId="299750D9" wp14:editId="2D056349">
              <wp:extent cx="594360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ins>
    </w:p>
    <w:p w14:paraId="0C443751" w14:textId="77777777" w:rsidR="00034770" w:rsidRPr="00034770" w:rsidRDefault="00034770" w:rsidP="00034770">
      <w:pPr>
        <w:rPr>
          <w:ins w:id="319" w:author="Lucas Chan" w:date="2016-02-15T01:04:00Z"/>
          <w:rFonts w:asciiTheme="minorHAnsi" w:hAnsiTheme="minorHAnsi"/>
          <w:rPrChange w:id="320" w:author="Lucas Chan" w:date="2016-02-15T01:06:00Z">
            <w:rPr>
              <w:ins w:id="321" w:author="Lucas Chan" w:date="2016-02-15T01:04:00Z"/>
              <w:rFonts w:asciiTheme="minorHAnsi" w:hAnsiTheme="minorHAnsi"/>
            </w:rPr>
          </w:rPrChange>
        </w:rPr>
      </w:pPr>
      <w:ins w:id="322" w:author="Lucas Chan" w:date="2016-02-15T01:04:00Z">
        <w:r w:rsidRPr="00034770">
          <w:rPr>
            <w:rFonts w:asciiTheme="minorHAnsi" w:hAnsiTheme="minorHAnsi"/>
            <w:rPrChange w:id="323" w:author="Lucas Chan" w:date="2016-02-15T01:06:00Z">
              <w:rPr>
                <w:rFonts w:asciiTheme="minorHAnsi" w:hAnsiTheme="minorHAnsi"/>
              </w:rPr>
            </w:rPrChange>
          </w:rPr>
          <w:t>Tested two different tables to see which was more visually appealing. One table had a collapsed border, box shadow and grey font.</w:t>
        </w:r>
      </w:ins>
    </w:p>
    <w:p w14:paraId="300ADF21" w14:textId="77777777" w:rsidR="00034770" w:rsidRPr="00034770" w:rsidRDefault="00034770" w:rsidP="00034770">
      <w:pPr>
        <w:rPr>
          <w:ins w:id="324" w:author="Lucas Chan" w:date="2016-02-15T01:04:00Z"/>
          <w:rFonts w:asciiTheme="minorHAnsi" w:hAnsiTheme="minorHAnsi"/>
          <w:rPrChange w:id="325" w:author="Lucas Chan" w:date="2016-02-15T01:06:00Z">
            <w:rPr>
              <w:ins w:id="326" w:author="Lucas Chan" w:date="2016-02-15T01:04:00Z"/>
              <w:rFonts w:asciiTheme="minorHAnsi" w:hAnsiTheme="minorHAnsi"/>
            </w:rPr>
          </w:rPrChange>
        </w:rPr>
      </w:pPr>
    </w:p>
    <w:p w14:paraId="2C1EB5C4" w14:textId="77777777" w:rsidR="00034770" w:rsidRPr="00034770" w:rsidRDefault="00034770" w:rsidP="00034770">
      <w:pPr>
        <w:rPr>
          <w:ins w:id="327" w:author="Lucas Chan" w:date="2016-02-15T01:04:00Z"/>
          <w:rFonts w:asciiTheme="minorHAnsi" w:hAnsiTheme="minorHAnsi"/>
          <w:rPrChange w:id="328" w:author="Lucas Chan" w:date="2016-02-15T01:06:00Z">
            <w:rPr>
              <w:ins w:id="329" w:author="Lucas Chan" w:date="2016-02-15T01:04:00Z"/>
            </w:rPr>
          </w:rPrChange>
        </w:rPr>
      </w:pPr>
    </w:p>
    <w:p w14:paraId="312FE7F3" w14:textId="77777777" w:rsidR="00034770" w:rsidRPr="00034770" w:rsidRDefault="00034770" w:rsidP="00034770">
      <w:pPr>
        <w:rPr>
          <w:ins w:id="330" w:author="Lucas Chan" w:date="2016-02-15T01:04:00Z"/>
          <w:rFonts w:asciiTheme="minorHAnsi" w:hAnsiTheme="minorHAnsi"/>
        </w:rPr>
      </w:pPr>
    </w:p>
    <w:p w14:paraId="15E218E7" w14:textId="77777777" w:rsidR="00034770" w:rsidRPr="00034770" w:rsidRDefault="00034770" w:rsidP="00034770">
      <w:pPr>
        <w:rPr>
          <w:ins w:id="331" w:author="Lucas Chan" w:date="2016-02-15T01:05:00Z"/>
          <w:rFonts w:asciiTheme="minorHAnsi" w:hAnsiTheme="minorHAnsi"/>
          <w:rPrChange w:id="332" w:author="Lucas Chan" w:date="2016-02-15T01:06:00Z">
            <w:rPr>
              <w:ins w:id="333" w:author="Lucas Chan" w:date="2016-02-15T01:05:00Z"/>
              <w:rFonts w:asciiTheme="minorHAnsi" w:hAnsiTheme="minorHAnsi"/>
            </w:rPr>
          </w:rPrChange>
        </w:rPr>
      </w:pPr>
    </w:p>
    <w:p w14:paraId="03FC548C" w14:textId="77777777" w:rsidR="00034770" w:rsidRPr="00034770" w:rsidRDefault="00034770" w:rsidP="00034770">
      <w:pPr>
        <w:rPr>
          <w:ins w:id="334" w:author="Lucas Chan" w:date="2016-02-15T01:05:00Z"/>
          <w:rFonts w:asciiTheme="minorHAnsi" w:hAnsiTheme="minorHAnsi"/>
          <w:rPrChange w:id="335" w:author="Lucas Chan" w:date="2016-02-15T01:06:00Z">
            <w:rPr>
              <w:ins w:id="336" w:author="Lucas Chan" w:date="2016-02-15T01:05:00Z"/>
              <w:rFonts w:asciiTheme="minorHAnsi" w:hAnsiTheme="minorHAnsi"/>
            </w:rPr>
          </w:rPrChange>
        </w:rPr>
      </w:pPr>
    </w:p>
    <w:p w14:paraId="6F5CC5E0" w14:textId="77777777" w:rsidR="00034770" w:rsidRPr="00034770" w:rsidRDefault="00034770" w:rsidP="00034770">
      <w:pPr>
        <w:rPr>
          <w:ins w:id="337" w:author="Lucas Chan" w:date="2016-02-15T01:05:00Z"/>
          <w:rFonts w:asciiTheme="minorHAnsi" w:hAnsiTheme="minorHAnsi"/>
          <w:rPrChange w:id="338" w:author="Lucas Chan" w:date="2016-02-15T01:06:00Z">
            <w:rPr>
              <w:ins w:id="339" w:author="Lucas Chan" w:date="2016-02-15T01:05:00Z"/>
              <w:rFonts w:asciiTheme="minorHAnsi" w:hAnsiTheme="minorHAnsi"/>
            </w:rPr>
          </w:rPrChange>
        </w:rPr>
      </w:pPr>
    </w:p>
    <w:p w14:paraId="5520080D" w14:textId="77777777" w:rsidR="00034770" w:rsidRPr="00034770" w:rsidRDefault="00034770" w:rsidP="00034770">
      <w:pPr>
        <w:rPr>
          <w:ins w:id="340" w:author="Lucas Chan" w:date="2016-02-15T01:05:00Z"/>
          <w:rFonts w:asciiTheme="minorHAnsi" w:hAnsiTheme="minorHAnsi"/>
          <w:rPrChange w:id="341" w:author="Lucas Chan" w:date="2016-02-15T01:06:00Z">
            <w:rPr>
              <w:ins w:id="342" w:author="Lucas Chan" w:date="2016-02-15T01:05:00Z"/>
              <w:rFonts w:asciiTheme="minorHAnsi" w:hAnsiTheme="minorHAnsi"/>
            </w:rPr>
          </w:rPrChange>
        </w:rPr>
      </w:pPr>
    </w:p>
    <w:p w14:paraId="48E1C74B" w14:textId="77777777" w:rsidR="00034770" w:rsidRPr="00034770" w:rsidRDefault="00034770" w:rsidP="00034770">
      <w:pPr>
        <w:rPr>
          <w:ins w:id="343" w:author="Lucas Chan" w:date="2016-02-15T01:04:00Z"/>
          <w:rFonts w:asciiTheme="minorHAnsi" w:hAnsiTheme="minorHAnsi"/>
          <w:rPrChange w:id="344" w:author="Lucas Chan" w:date="2016-02-15T01:06:00Z">
            <w:rPr>
              <w:ins w:id="345" w:author="Lucas Chan" w:date="2016-02-15T01:04:00Z"/>
              <w:rFonts w:asciiTheme="minorHAnsi" w:hAnsiTheme="minorHAnsi"/>
            </w:rPr>
          </w:rPrChange>
        </w:rPr>
      </w:pPr>
    </w:p>
    <w:p w14:paraId="1DE219EB" w14:textId="77777777" w:rsidR="00034770" w:rsidRPr="00034770" w:rsidRDefault="00034770" w:rsidP="00034770">
      <w:pPr>
        <w:rPr>
          <w:ins w:id="346" w:author="Lucas Chan" w:date="2016-02-15T01:04:00Z"/>
          <w:rFonts w:asciiTheme="minorHAnsi" w:hAnsiTheme="minorHAnsi"/>
          <w:b/>
          <w:sz w:val="40"/>
          <w:szCs w:val="40"/>
        </w:rPr>
      </w:pPr>
      <w:ins w:id="347" w:author="Lucas Chan" w:date="2016-02-15T01:04:00Z">
        <w:r w:rsidRPr="00034770">
          <w:rPr>
            <w:rFonts w:asciiTheme="minorHAnsi" w:hAnsiTheme="minorHAnsi"/>
            <w:b/>
            <w:sz w:val="40"/>
            <w:szCs w:val="40"/>
            <w:rPrChange w:id="348" w:author="Lucas Chan" w:date="2016-02-15T01:06:00Z">
              <w:rPr>
                <w:b/>
                <w:sz w:val="40"/>
                <w:szCs w:val="40"/>
              </w:rPr>
            </w:rPrChange>
          </w:rPr>
          <w:lastRenderedPageBreak/>
          <w:t>Tune Ups Page</w:t>
        </w:r>
      </w:ins>
    </w:p>
    <w:p w14:paraId="06090CDA" w14:textId="77777777" w:rsidR="00034770" w:rsidRPr="00034770" w:rsidRDefault="00034770" w:rsidP="00034770">
      <w:pPr>
        <w:rPr>
          <w:ins w:id="349" w:author="Lucas Chan" w:date="2016-02-15T01:04:00Z"/>
          <w:rFonts w:asciiTheme="minorHAnsi" w:hAnsiTheme="minorHAnsi"/>
          <w:rPrChange w:id="350" w:author="Lucas Chan" w:date="2016-02-15T01:06:00Z">
            <w:rPr>
              <w:ins w:id="351" w:author="Lucas Chan" w:date="2016-02-15T01:04:00Z"/>
            </w:rPr>
          </w:rPrChange>
        </w:rPr>
      </w:pPr>
      <w:ins w:id="352" w:author="Lucas Chan" w:date="2016-02-15T01:04:00Z">
        <w:r w:rsidRPr="00034770">
          <w:rPr>
            <w:rFonts w:asciiTheme="minorHAnsi" w:hAnsiTheme="minorHAnsi"/>
            <w:noProof/>
          </w:rPr>
          <w:drawing>
            <wp:inline distT="0" distB="0" distL="0" distR="0" wp14:anchorId="42BEA1D0" wp14:editId="26528E8B">
              <wp:extent cx="5652135" cy="3446836"/>
              <wp:effectExtent l="0" t="0" r="1206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1" cy="3461939"/>
                      </a:xfrm>
                      <a:prstGeom prst="rect">
                        <a:avLst/>
                      </a:prstGeom>
                    </pic:spPr>
                  </pic:pic>
                </a:graphicData>
              </a:graphic>
            </wp:inline>
          </w:drawing>
        </w:r>
        <w:r w:rsidRPr="00034770">
          <w:rPr>
            <w:rFonts w:asciiTheme="minorHAnsi" w:hAnsiTheme="minorHAnsi"/>
            <w:noProof/>
          </w:rPr>
          <w:drawing>
            <wp:inline distT="0" distB="0" distL="0" distR="0" wp14:anchorId="48332624" wp14:editId="6D4AFD08">
              <wp:extent cx="5652135" cy="3445628"/>
              <wp:effectExtent l="0" t="0" r="1206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583" cy="3461142"/>
                      </a:xfrm>
                      <a:prstGeom prst="rect">
                        <a:avLst/>
                      </a:prstGeom>
                    </pic:spPr>
                  </pic:pic>
                </a:graphicData>
              </a:graphic>
            </wp:inline>
          </w:drawing>
        </w:r>
      </w:ins>
    </w:p>
    <w:p w14:paraId="243EB311" w14:textId="77777777" w:rsidR="00034770" w:rsidRPr="00034770" w:rsidRDefault="00034770" w:rsidP="00034770">
      <w:pPr>
        <w:rPr>
          <w:ins w:id="353" w:author="Lucas Chan" w:date="2016-02-15T01:04:00Z"/>
          <w:rFonts w:asciiTheme="minorHAnsi" w:hAnsiTheme="minorHAnsi"/>
          <w:rPrChange w:id="354" w:author="Lucas Chan" w:date="2016-02-15T01:06:00Z">
            <w:rPr>
              <w:ins w:id="355" w:author="Lucas Chan" w:date="2016-02-15T01:04:00Z"/>
              <w:rFonts w:asciiTheme="minorHAnsi" w:hAnsiTheme="minorHAnsi"/>
            </w:rPr>
          </w:rPrChange>
        </w:rPr>
      </w:pPr>
      <w:ins w:id="356" w:author="Lucas Chan" w:date="2016-02-15T01:04:00Z">
        <w:r w:rsidRPr="00034770">
          <w:rPr>
            <w:rFonts w:asciiTheme="minorHAnsi" w:hAnsiTheme="minorHAnsi"/>
          </w:rPr>
          <w:t>Tested for visual clarity in regards to having the headings above the images and separated from the body paragraphs versus having both the headings and the body together under the images.</w:t>
        </w:r>
      </w:ins>
    </w:p>
    <w:p w14:paraId="18A769A8" w14:textId="77777777" w:rsidR="00034770" w:rsidRPr="00034770" w:rsidRDefault="00034770" w:rsidP="00034770">
      <w:pPr>
        <w:rPr>
          <w:ins w:id="357" w:author="Lucas Chan" w:date="2016-02-15T01:05:00Z"/>
          <w:rFonts w:asciiTheme="minorHAnsi" w:hAnsiTheme="minorHAnsi"/>
          <w:b/>
          <w:sz w:val="40"/>
          <w:szCs w:val="40"/>
          <w:rPrChange w:id="358" w:author="Lucas Chan" w:date="2016-02-15T01:06:00Z">
            <w:rPr>
              <w:ins w:id="359" w:author="Lucas Chan" w:date="2016-02-15T01:05:00Z"/>
              <w:b/>
              <w:sz w:val="40"/>
              <w:szCs w:val="40"/>
            </w:rPr>
          </w:rPrChange>
        </w:rPr>
      </w:pPr>
    </w:p>
    <w:p w14:paraId="14686749" w14:textId="77777777" w:rsidR="00034770" w:rsidRPr="00034770" w:rsidRDefault="00034770" w:rsidP="00034770">
      <w:pPr>
        <w:rPr>
          <w:ins w:id="360" w:author="Lucas Chan" w:date="2016-02-15T01:04:00Z"/>
          <w:rFonts w:asciiTheme="minorHAnsi" w:hAnsiTheme="minorHAnsi"/>
          <w:b/>
          <w:sz w:val="40"/>
          <w:szCs w:val="40"/>
        </w:rPr>
      </w:pPr>
      <w:ins w:id="361" w:author="Lucas Chan" w:date="2016-02-15T01:04:00Z">
        <w:r w:rsidRPr="00034770">
          <w:rPr>
            <w:rFonts w:asciiTheme="minorHAnsi" w:hAnsiTheme="minorHAnsi"/>
            <w:b/>
            <w:sz w:val="40"/>
            <w:szCs w:val="40"/>
            <w:rPrChange w:id="362" w:author="Lucas Chan" w:date="2016-02-15T01:06:00Z">
              <w:rPr>
                <w:b/>
                <w:sz w:val="40"/>
                <w:szCs w:val="40"/>
              </w:rPr>
            </w:rPrChange>
          </w:rPr>
          <w:lastRenderedPageBreak/>
          <w:t>About Us Page</w:t>
        </w:r>
      </w:ins>
    </w:p>
    <w:p w14:paraId="044F1E06" w14:textId="77777777" w:rsidR="00034770" w:rsidRPr="00034770" w:rsidRDefault="00034770" w:rsidP="00034770">
      <w:pPr>
        <w:rPr>
          <w:ins w:id="363" w:author="Lucas Chan" w:date="2016-02-15T01:04:00Z"/>
          <w:rFonts w:asciiTheme="minorHAnsi" w:hAnsiTheme="minorHAnsi"/>
          <w:b/>
          <w:sz w:val="40"/>
          <w:szCs w:val="40"/>
        </w:rPr>
      </w:pPr>
      <w:ins w:id="364" w:author="Lucas Chan" w:date="2016-02-15T01:04:00Z">
        <w:r w:rsidRPr="00034770">
          <w:rPr>
            <w:rFonts w:asciiTheme="minorHAnsi" w:hAnsiTheme="minorHAnsi"/>
            <w:noProof/>
          </w:rPr>
          <w:drawing>
            <wp:inline distT="0" distB="0" distL="0" distR="0" wp14:anchorId="70DA0075" wp14:editId="76507FB6">
              <wp:extent cx="5943600"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4465"/>
                      </a:xfrm>
                      <a:prstGeom prst="rect">
                        <a:avLst/>
                      </a:prstGeom>
                    </pic:spPr>
                  </pic:pic>
                </a:graphicData>
              </a:graphic>
            </wp:inline>
          </w:drawing>
        </w:r>
      </w:ins>
    </w:p>
    <w:p w14:paraId="6A3F7460" w14:textId="77777777" w:rsidR="00034770" w:rsidRPr="00034770" w:rsidRDefault="00034770" w:rsidP="00034770">
      <w:pPr>
        <w:rPr>
          <w:ins w:id="365" w:author="Lucas Chan" w:date="2016-02-15T01:04:00Z"/>
          <w:rFonts w:asciiTheme="minorHAnsi" w:hAnsiTheme="minorHAnsi"/>
          <w:b/>
          <w:sz w:val="40"/>
          <w:szCs w:val="40"/>
        </w:rPr>
      </w:pPr>
      <w:ins w:id="366" w:author="Lucas Chan" w:date="2016-02-15T01:04:00Z">
        <w:r w:rsidRPr="00034770">
          <w:rPr>
            <w:rFonts w:asciiTheme="minorHAnsi" w:hAnsiTheme="minorHAnsi"/>
            <w:noProof/>
          </w:rPr>
          <w:drawing>
            <wp:inline distT="0" distB="0" distL="0" distR="0" wp14:anchorId="09406906" wp14:editId="0709C10F">
              <wp:extent cx="5943600" cy="28740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4010"/>
                      </a:xfrm>
                      <a:prstGeom prst="rect">
                        <a:avLst/>
                      </a:prstGeom>
                    </pic:spPr>
                  </pic:pic>
                </a:graphicData>
              </a:graphic>
            </wp:inline>
          </w:drawing>
        </w:r>
      </w:ins>
    </w:p>
    <w:p w14:paraId="1F60852B" w14:textId="77777777" w:rsidR="00034770" w:rsidRPr="00034770" w:rsidRDefault="00034770" w:rsidP="00034770">
      <w:pPr>
        <w:rPr>
          <w:ins w:id="367" w:author="Lucas Chan" w:date="2016-02-15T01:04:00Z"/>
          <w:rFonts w:asciiTheme="minorHAnsi" w:hAnsiTheme="minorHAnsi"/>
          <w:rPrChange w:id="368" w:author="Lucas Chan" w:date="2016-02-15T01:06:00Z">
            <w:rPr>
              <w:ins w:id="369" w:author="Lucas Chan" w:date="2016-02-15T01:04:00Z"/>
              <w:rFonts w:asciiTheme="minorHAnsi" w:hAnsiTheme="minorHAnsi"/>
            </w:rPr>
          </w:rPrChange>
        </w:rPr>
      </w:pPr>
      <w:ins w:id="370" w:author="Lucas Chan" w:date="2016-02-15T01:04:00Z">
        <w:r w:rsidRPr="00034770">
          <w:rPr>
            <w:rFonts w:asciiTheme="minorHAnsi" w:hAnsiTheme="minorHAnsi"/>
            <w:rPrChange w:id="371" w:author="Lucas Chan" w:date="2016-02-15T01:06:00Z">
              <w:rPr>
                <w:rFonts w:asciiTheme="minorHAnsi" w:hAnsiTheme="minorHAnsi"/>
              </w:rPr>
            </w:rPrChange>
          </w:rPr>
          <w:t>Changed the content width from 1000px to 700px to reduce the reader’s horizontal eye movements.</w:t>
        </w:r>
      </w:ins>
    </w:p>
    <w:p w14:paraId="54E18F32" w14:textId="77777777" w:rsidR="00034770" w:rsidRPr="00034770" w:rsidRDefault="00034770" w:rsidP="00034770">
      <w:pPr>
        <w:rPr>
          <w:ins w:id="372" w:author="Lucas Chan" w:date="2016-02-15T01:04:00Z"/>
          <w:rFonts w:asciiTheme="minorHAnsi" w:hAnsiTheme="minorHAnsi"/>
          <w:rPrChange w:id="373" w:author="Lucas Chan" w:date="2016-02-15T01:06:00Z">
            <w:rPr>
              <w:ins w:id="374" w:author="Lucas Chan" w:date="2016-02-15T01:04:00Z"/>
              <w:rFonts w:asciiTheme="minorHAnsi" w:hAnsiTheme="minorHAnsi"/>
            </w:rPr>
          </w:rPrChange>
        </w:rPr>
      </w:pPr>
    </w:p>
    <w:p w14:paraId="6C3F636D" w14:textId="77777777" w:rsidR="00034770" w:rsidRPr="00034770" w:rsidRDefault="00034770" w:rsidP="00034770">
      <w:pPr>
        <w:rPr>
          <w:ins w:id="375" w:author="Lucas Chan" w:date="2016-02-15T01:04:00Z"/>
          <w:rFonts w:asciiTheme="minorHAnsi" w:hAnsiTheme="minorHAnsi"/>
          <w:rPrChange w:id="376" w:author="Lucas Chan" w:date="2016-02-15T01:06:00Z">
            <w:rPr>
              <w:ins w:id="377" w:author="Lucas Chan" w:date="2016-02-15T01:04:00Z"/>
              <w:rFonts w:asciiTheme="minorHAnsi" w:hAnsiTheme="minorHAnsi"/>
            </w:rPr>
          </w:rPrChange>
        </w:rPr>
      </w:pPr>
    </w:p>
    <w:p w14:paraId="56D64CE0" w14:textId="77777777" w:rsidR="00034770" w:rsidRPr="00034770" w:rsidRDefault="00034770" w:rsidP="00034770">
      <w:pPr>
        <w:rPr>
          <w:ins w:id="378" w:author="Lucas Chan" w:date="2016-02-15T01:04:00Z"/>
          <w:rFonts w:asciiTheme="minorHAnsi" w:hAnsiTheme="minorHAnsi"/>
          <w:rPrChange w:id="379" w:author="Lucas Chan" w:date="2016-02-15T01:06:00Z">
            <w:rPr>
              <w:ins w:id="380" w:author="Lucas Chan" w:date="2016-02-15T01:04:00Z"/>
            </w:rPr>
          </w:rPrChange>
        </w:rPr>
      </w:pPr>
    </w:p>
    <w:p w14:paraId="76500603" w14:textId="77777777" w:rsidR="00034770" w:rsidRPr="00034770" w:rsidRDefault="00034770" w:rsidP="00034770">
      <w:pPr>
        <w:rPr>
          <w:ins w:id="381" w:author="Lucas Chan" w:date="2016-02-15T01:04:00Z"/>
          <w:rFonts w:asciiTheme="minorHAnsi" w:hAnsiTheme="minorHAnsi"/>
        </w:rPr>
      </w:pPr>
    </w:p>
    <w:p w14:paraId="698D0A9A" w14:textId="77777777" w:rsidR="00034770" w:rsidRPr="00034770" w:rsidRDefault="00034770" w:rsidP="00034770">
      <w:pPr>
        <w:rPr>
          <w:ins w:id="382" w:author="Lucas Chan" w:date="2016-02-15T01:05:00Z"/>
          <w:rFonts w:asciiTheme="minorHAnsi" w:hAnsiTheme="minorHAnsi"/>
          <w:b/>
          <w:sz w:val="40"/>
          <w:szCs w:val="40"/>
          <w:rPrChange w:id="383" w:author="Lucas Chan" w:date="2016-02-15T01:06:00Z">
            <w:rPr>
              <w:ins w:id="384" w:author="Lucas Chan" w:date="2016-02-15T01:05:00Z"/>
              <w:rFonts w:asciiTheme="minorHAnsi" w:hAnsiTheme="minorHAnsi"/>
              <w:b/>
              <w:sz w:val="40"/>
              <w:szCs w:val="40"/>
            </w:rPr>
          </w:rPrChange>
        </w:rPr>
      </w:pPr>
    </w:p>
    <w:p w14:paraId="62DC951A" w14:textId="77777777" w:rsidR="00034770" w:rsidRPr="00034770" w:rsidRDefault="00034770" w:rsidP="00034770">
      <w:pPr>
        <w:rPr>
          <w:ins w:id="385" w:author="Lucas Chan" w:date="2016-02-15T01:05:00Z"/>
          <w:rFonts w:asciiTheme="minorHAnsi" w:hAnsiTheme="minorHAnsi"/>
          <w:b/>
          <w:sz w:val="40"/>
          <w:szCs w:val="40"/>
          <w:rPrChange w:id="386" w:author="Lucas Chan" w:date="2016-02-15T01:06:00Z">
            <w:rPr>
              <w:ins w:id="387" w:author="Lucas Chan" w:date="2016-02-15T01:05:00Z"/>
              <w:rFonts w:asciiTheme="minorHAnsi" w:hAnsiTheme="minorHAnsi"/>
              <w:b/>
              <w:sz w:val="40"/>
              <w:szCs w:val="40"/>
            </w:rPr>
          </w:rPrChange>
        </w:rPr>
      </w:pPr>
    </w:p>
    <w:p w14:paraId="4350FA82" w14:textId="77777777" w:rsidR="00034770" w:rsidRPr="00034770" w:rsidRDefault="00034770" w:rsidP="00034770">
      <w:pPr>
        <w:rPr>
          <w:ins w:id="388" w:author="Lucas Chan" w:date="2016-02-15T01:05:00Z"/>
          <w:rFonts w:asciiTheme="minorHAnsi" w:hAnsiTheme="minorHAnsi"/>
          <w:b/>
          <w:sz w:val="40"/>
          <w:szCs w:val="40"/>
          <w:rPrChange w:id="389" w:author="Lucas Chan" w:date="2016-02-15T01:06:00Z">
            <w:rPr>
              <w:ins w:id="390" w:author="Lucas Chan" w:date="2016-02-15T01:05:00Z"/>
              <w:rFonts w:asciiTheme="minorHAnsi" w:hAnsiTheme="minorHAnsi"/>
              <w:b/>
              <w:sz w:val="40"/>
              <w:szCs w:val="40"/>
            </w:rPr>
          </w:rPrChange>
        </w:rPr>
      </w:pPr>
    </w:p>
    <w:p w14:paraId="77039CB8" w14:textId="77777777" w:rsidR="00034770" w:rsidRPr="00034770" w:rsidRDefault="00034770" w:rsidP="00034770">
      <w:pPr>
        <w:rPr>
          <w:ins w:id="391" w:author="Lucas Chan" w:date="2016-02-15T01:04:00Z"/>
          <w:rFonts w:asciiTheme="minorHAnsi" w:hAnsiTheme="minorHAnsi"/>
          <w:b/>
          <w:sz w:val="40"/>
          <w:szCs w:val="40"/>
          <w:rPrChange w:id="392" w:author="Lucas Chan" w:date="2016-02-15T01:06:00Z">
            <w:rPr>
              <w:ins w:id="393" w:author="Lucas Chan" w:date="2016-02-15T01:04:00Z"/>
              <w:rFonts w:asciiTheme="minorHAnsi" w:hAnsiTheme="minorHAnsi"/>
              <w:b/>
              <w:sz w:val="40"/>
              <w:szCs w:val="40"/>
            </w:rPr>
          </w:rPrChange>
        </w:rPr>
      </w:pPr>
      <w:ins w:id="394" w:author="Lucas Chan" w:date="2016-02-15T01:04:00Z">
        <w:r w:rsidRPr="00034770">
          <w:rPr>
            <w:rFonts w:asciiTheme="minorHAnsi" w:hAnsiTheme="minorHAnsi"/>
            <w:b/>
            <w:sz w:val="40"/>
            <w:szCs w:val="40"/>
            <w:rPrChange w:id="395" w:author="Lucas Chan" w:date="2016-02-15T01:06:00Z">
              <w:rPr>
                <w:rFonts w:asciiTheme="minorHAnsi" w:hAnsiTheme="minorHAnsi"/>
                <w:b/>
                <w:sz w:val="40"/>
                <w:szCs w:val="40"/>
              </w:rPr>
            </w:rPrChange>
          </w:rPr>
          <w:lastRenderedPageBreak/>
          <w:t>Contact Us Page</w:t>
        </w:r>
      </w:ins>
    </w:p>
    <w:p w14:paraId="60A033F4" w14:textId="77777777" w:rsidR="00034770" w:rsidRPr="00034770" w:rsidRDefault="00034770" w:rsidP="00034770">
      <w:pPr>
        <w:rPr>
          <w:ins w:id="396" w:author="Lucas Chan" w:date="2016-02-15T01:04:00Z"/>
          <w:rFonts w:asciiTheme="minorHAnsi" w:hAnsiTheme="minorHAnsi"/>
          <w:b/>
          <w:sz w:val="40"/>
          <w:szCs w:val="40"/>
        </w:rPr>
      </w:pPr>
      <w:ins w:id="397" w:author="Lucas Chan" w:date="2016-02-15T01:04:00Z">
        <w:r w:rsidRPr="00034770">
          <w:rPr>
            <w:rFonts w:asciiTheme="minorHAnsi" w:hAnsiTheme="minorHAnsi"/>
            <w:b/>
            <w:noProof/>
            <w:sz w:val="40"/>
            <w:szCs w:val="40"/>
          </w:rPr>
          <w:drawing>
            <wp:inline distT="0" distB="0" distL="0" distR="0" wp14:anchorId="1C400091" wp14:editId="5E628348">
              <wp:extent cx="5930265" cy="1371600"/>
              <wp:effectExtent l="0" t="0" r="0" b="0"/>
              <wp:docPr id="27" name="Picture 27" descr="../../../../Desktop/Screen%20Shot%202016-02-15%20at%201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5%20at%2012.36.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1371600"/>
                      </a:xfrm>
                      <a:prstGeom prst="rect">
                        <a:avLst/>
                      </a:prstGeom>
                      <a:noFill/>
                      <a:ln>
                        <a:noFill/>
                      </a:ln>
                    </pic:spPr>
                  </pic:pic>
                </a:graphicData>
              </a:graphic>
            </wp:inline>
          </w:drawing>
        </w:r>
        <w:r w:rsidRPr="00034770">
          <w:rPr>
            <w:rFonts w:asciiTheme="minorHAnsi" w:hAnsiTheme="minorHAnsi"/>
            <w:b/>
            <w:noProof/>
            <w:sz w:val="40"/>
            <w:szCs w:val="40"/>
          </w:rPr>
          <w:drawing>
            <wp:inline distT="0" distB="0" distL="0" distR="0" wp14:anchorId="04533B60" wp14:editId="081979AA">
              <wp:extent cx="5943600" cy="1619885"/>
              <wp:effectExtent l="0" t="0" r="0" b="5715"/>
              <wp:docPr id="28" name="Picture 28" descr="../../../../Desktop/Screen%20Shot%202016-02-15%20at%201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15%20at%2012.40.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ins>
    </w:p>
    <w:p w14:paraId="7CF6143E" w14:textId="77777777" w:rsidR="00034770" w:rsidRPr="00034770" w:rsidRDefault="00034770" w:rsidP="00034770">
      <w:pPr>
        <w:rPr>
          <w:ins w:id="398" w:author="Lucas Chan" w:date="2016-02-15T01:04:00Z"/>
          <w:rFonts w:asciiTheme="minorHAnsi" w:hAnsiTheme="minorHAnsi"/>
          <w:rPrChange w:id="399" w:author="Lucas Chan" w:date="2016-02-15T01:06:00Z">
            <w:rPr>
              <w:ins w:id="400" w:author="Lucas Chan" w:date="2016-02-15T01:04:00Z"/>
              <w:rFonts w:asciiTheme="minorHAnsi" w:hAnsiTheme="minorHAnsi"/>
            </w:rPr>
          </w:rPrChange>
        </w:rPr>
      </w:pPr>
      <w:ins w:id="401" w:author="Lucas Chan" w:date="2016-02-15T01:04:00Z">
        <w:r w:rsidRPr="00034770">
          <w:rPr>
            <w:rFonts w:asciiTheme="minorHAnsi" w:hAnsiTheme="minorHAnsi"/>
            <w:sz w:val="24"/>
            <w:szCs w:val="24"/>
            <w:rPrChange w:id="402" w:author="Lucas Chan" w:date="2016-02-15T01:06:00Z">
              <w:rPr>
                <w:rFonts w:asciiTheme="minorHAnsi" w:hAnsiTheme="minorHAnsi"/>
                <w:sz w:val="24"/>
                <w:szCs w:val="24"/>
              </w:rPr>
            </w:rPrChange>
          </w:rPr>
          <w:t>Tested the contact information to see if it would look better in a list or its own.</w:t>
        </w:r>
      </w:ins>
    </w:p>
    <w:p w14:paraId="32E3E267" w14:textId="77777777" w:rsidR="00034770" w:rsidRPr="00034770" w:rsidRDefault="00034770">
      <w:pPr>
        <w:jc w:val="both"/>
        <w:rPr>
          <w:ins w:id="403" w:author="Lucas Chan" w:date="2016-02-15T01:03:00Z"/>
          <w:rFonts w:asciiTheme="minorHAnsi" w:hAnsiTheme="minorHAnsi"/>
          <w:sz w:val="36"/>
          <w:szCs w:val="36"/>
          <w:rPrChange w:id="404" w:author="Lucas Chan" w:date="2016-02-15T01:06:00Z">
            <w:rPr>
              <w:ins w:id="405" w:author="Lucas Chan" w:date="2016-02-15T01:03:00Z"/>
              <w:sz w:val="36"/>
              <w:szCs w:val="36"/>
            </w:rPr>
          </w:rPrChange>
        </w:rPr>
      </w:pPr>
    </w:p>
    <w:p w14:paraId="6B7145E2" w14:textId="77777777" w:rsidR="00034770" w:rsidRPr="00034770" w:rsidRDefault="00034770">
      <w:pPr>
        <w:jc w:val="both"/>
        <w:rPr>
          <w:ins w:id="406" w:author="Lucas Chan" w:date="2016-02-15T01:03:00Z"/>
          <w:rFonts w:asciiTheme="minorHAnsi" w:hAnsiTheme="minorHAnsi"/>
          <w:sz w:val="36"/>
          <w:szCs w:val="36"/>
          <w:rPrChange w:id="407" w:author="Lucas Chan" w:date="2016-02-15T01:06:00Z">
            <w:rPr>
              <w:ins w:id="408" w:author="Lucas Chan" w:date="2016-02-15T01:03:00Z"/>
              <w:sz w:val="36"/>
              <w:szCs w:val="36"/>
            </w:rPr>
          </w:rPrChange>
        </w:rPr>
      </w:pPr>
    </w:p>
    <w:p w14:paraId="7392DF57" w14:textId="77777777" w:rsidR="00034770" w:rsidRPr="00034770" w:rsidRDefault="00034770">
      <w:pPr>
        <w:jc w:val="both"/>
        <w:rPr>
          <w:ins w:id="409" w:author="Lucas Chan" w:date="2016-02-15T01:03:00Z"/>
          <w:rFonts w:asciiTheme="minorHAnsi" w:hAnsiTheme="minorHAnsi"/>
          <w:sz w:val="36"/>
          <w:szCs w:val="36"/>
          <w:rPrChange w:id="410" w:author="Lucas Chan" w:date="2016-02-15T01:06:00Z">
            <w:rPr>
              <w:ins w:id="411" w:author="Lucas Chan" w:date="2016-02-15T01:03:00Z"/>
              <w:sz w:val="36"/>
              <w:szCs w:val="36"/>
            </w:rPr>
          </w:rPrChange>
        </w:rPr>
      </w:pPr>
    </w:p>
    <w:p w14:paraId="648F10B4" w14:textId="77777777" w:rsidR="00034770" w:rsidRPr="00034770" w:rsidRDefault="00034770">
      <w:pPr>
        <w:jc w:val="both"/>
        <w:rPr>
          <w:ins w:id="412" w:author="Lucas Chan" w:date="2016-02-15T01:03:00Z"/>
          <w:rFonts w:asciiTheme="minorHAnsi" w:hAnsiTheme="minorHAnsi"/>
          <w:sz w:val="36"/>
          <w:szCs w:val="36"/>
          <w:rPrChange w:id="413" w:author="Lucas Chan" w:date="2016-02-15T01:06:00Z">
            <w:rPr>
              <w:ins w:id="414" w:author="Lucas Chan" w:date="2016-02-15T01:03:00Z"/>
              <w:sz w:val="36"/>
              <w:szCs w:val="36"/>
            </w:rPr>
          </w:rPrChange>
        </w:rPr>
      </w:pPr>
    </w:p>
    <w:p w14:paraId="5F80AC38" w14:textId="77777777" w:rsidR="00034770" w:rsidRPr="00034770" w:rsidRDefault="00034770">
      <w:pPr>
        <w:jc w:val="both"/>
        <w:rPr>
          <w:ins w:id="415" w:author="Lucas Chan" w:date="2016-02-15T01:03:00Z"/>
          <w:rFonts w:asciiTheme="minorHAnsi" w:hAnsiTheme="minorHAnsi"/>
          <w:sz w:val="36"/>
          <w:szCs w:val="36"/>
          <w:rPrChange w:id="416" w:author="Lucas Chan" w:date="2016-02-15T01:06:00Z">
            <w:rPr>
              <w:ins w:id="417" w:author="Lucas Chan" w:date="2016-02-15T01:03:00Z"/>
              <w:sz w:val="36"/>
              <w:szCs w:val="36"/>
            </w:rPr>
          </w:rPrChange>
        </w:rPr>
      </w:pPr>
    </w:p>
    <w:p w14:paraId="665BD096" w14:textId="77777777" w:rsidR="00034770" w:rsidRPr="00034770" w:rsidRDefault="00034770">
      <w:pPr>
        <w:jc w:val="both"/>
        <w:rPr>
          <w:ins w:id="418" w:author="Lucas Chan" w:date="2016-02-15T01:03:00Z"/>
          <w:rFonts w:asciiTheme="minorHAnsi" w:hAnsiTheme="minorHAnsi"/>
          <w:sz w:val="36"/>
          <w:szCs w:val="36"/>
          <w:rPrChange w:id="419" w:author="Lucas Chan" w:date="2016-02-15T01:06:00Z">
            <w:rPr>
              <w:ins w:id="420" w:author="Lucas Chan" w:date="2016-02-15T01:03:00Z"/>
              <w:sz w:val="36"/>
              <w:szCs w:val="36"/>
            </w:rPr>
          </w:rPrChange>
        </w:rPr>
      </w:pPr>
    </w:p>
    <w:p w14:paraId="6B5DE813" w14:textId="77777777" w:rsidR="00034770" w:rsidRPr="00034770" w:rsidRDefault="00034770">
      <w:pPr>
        <w:jc w:val="both"/>
        <w:rPr>
          <w:ins w:id="421" w:author="Lucas Chan" w:date="2016-02-15T01:03:00Z"/>
          <w:rFonts w:asciiTheme="minorHAnsi" w:hAnsiTheme="minorHAnsi"/>
          <w:sz w:val="36"/>
          <w:szCs w:val="36"/>
          <w:rPrChange w:id="422" w:author="Lucas Chan" w:date="2016-02-15T01:06:00Z">
            <w:rPr>
              <w:ins w:id="423" w:author="Lucas Chan" w:date="2016-02-15T01:03:00Z"/>
              <w:sz w:val="36"/>
              <w:szCs w:val="36"/>
            </w:rPr>
          </w:rPrChange>
        </w:rPr>
      </w:pPr>
    </w:p>
    <w:p w14:paraId="0C9D1C17" w14:textId="77777777" w:rsidR="00034770" w:rsidRPr="00034770" w:rsidRDefault="00034770">
      <w:pPr>
        <w:jc w:val="both"/>
        <w:rPr>
          <w:ins w:id="424" w:author="Lucas Chan" w:date="2016-02-15T01:03:00Z"/>
          <w:rFonts w:asciiTheme="minorHAnsi" w:hAnsiTheme="minorHAnsi"/>
          <w:sz w:val="36"/>
          <w:szCs w:val="36"/>
          <w:rPrChange w:id="425" w:author="Lucas Chan" w:date="2016-02-15T01:06:00Z">
            <w:rPr>
              <w:ins w:id="426" w:author="Lucas Chan" w:date="2016-02-15T01:03:00Z"/>
              <w:sz w:val="36"/>
              <w:szCs w:val="36"/>
            </w:rPr>
          </w:rPrChange>
        </w:rPr>
      </w:pPr>
    </w:p>
    <w:p w14:paraId="39B3DA50" w14:textId="77777777" w:rsidR="00034770" w:rsidRPr="00034770" w:rsidRDefault="00034770">
      <w:pPr>
        <w:jc w:val="both"/>
        <w:rPr>
          <w:ins w:id="427" w:author="Lucas Chan" w:date="2016-02-15T01:03:00Z"/>
          <w:rFonts w:asciiTheme="minorHAnsi" w:hAnsiTheme="minorHAnsi"/>
          <w:sz w:val="36"/>
          <w:szCs w:val="36"/>
          <w:rPrChange w:id="428" w:author="Lucas Chan" w:date="2016-02-15T01:06:00Z">
            <w:rPr>
              <w:ins w:id="429" w:author="Lucas Chan" w:date="2016-02-15T01:03:00Z"/>
              <w:sz w:val="36"/>
              <w:szCs w:val="36"/>
            </w:rPr>
          </w:rPrChange>
        </w:rPr>
      </w:pPr>
    </w:p>
    <w:p w14:paraId="14A734EE" w14:textId="77777777" w:rsidR="00034770" w:rsidRPr="00034770" w:rsidRDefault="00034770">
      <w:pPr>
        <w:jc w:val="both"/>
        <w:rPr>
          <w:ins w:id="430" w:author="Lucas Chan" w:date="2016-02-15T01:04:00Z"/>
          <w:rFonts w:asciiTheme="minorHAnsi" w:hAnsiTheme="minorHAnsi"/>
          <w:sz w:val="36"/>
          <w:szCs w:val="36"/>
          <w:rPrChange w:id="431" w:author="Lucas Chan" w:date="2016-02-15T01:06:00Z">
            <w:rPr>
              <w:ins w:id="432" w:author="Lucas Chan" w:date="2016-02-15T01:04:00Z"/>
              <w:sz w:val="36"/>
              <w:szCs w:val="36"/>
            </w:rPr>
          </w:rPrChange>
        </w:rPr>
      </w:pPr>
    </w:p>
    <w:p w14:paraId="43CB14F7" w14:textId="77777777" w:rsidR="00034770" w:rsidRPr="00034770" w:rsidRDefault="00034770">
      <w:pPr>
        <w:jc w:val="both"/>
        <w:rPr>
          <w:ins w:id="433" w:author="Lucas Chan" w:date="2016-02-15T01:04:00Z"/>
          <w:rFonts w:asciiTheme="minorHAnsi" w:hAnsiTheme="minorHAnsi"/>
          <w:sz w:val="36"/>
          <w:szCs w:val="36"/>
          <w:rPrChange w:id="434" w:author="Lucas Chan" w:date="2016-02-15T01:06:00Z">
            <w:rPr>
              <w:ins w:id="435" w:author="Lucas Chan" w:date="2016-02-15T01:04:00Z"/>
              <w:sz w:val="36"/>
              <w:szCs w:val="36"/>
            </w:rPr>
          </w:rPrChange>
        </w:rPr>
      </w:pPr>
    </w:p>
    <w:p w14:paraId="60F022C4" w14:textId="77777777" w:rsidR="00034770" w:rsidRPr="00034770" w:rsidRDefault="00034770">
      <w:pPr>
        <w:jc w:val="both"/>
        <w:rPr>
          <w:ins w:id="436" w:author="Lucas Chan" w:date="2016-02-15T01:04:00Z"/>
          <w:rFonts w:asciiTheme="minorHAnsi" w:hAnsiTheme="minorHAnsi"/>
          <w:sz w:val="36"/>
          <w:szCs w:val="36"/>
          <w:rPrChange w:id="437" w:author="Lucas Chan" w:date="2016-02-15T01:06:00Z">
            <w:rPr>
              <w:ins w:id="438" w:author="Lucas Chan" w:date="2016-02-15T01:04:00Z"/>
              <w:sz w:val="36"/>
              <w:szCs w:val="36"/>
            </w:rPr>
          </w:rPrChange>
        </w:rPr>
      </w:pPr>
    </w:p>
    <w:p w14:paraId="7772ADA3" w14:textId="77777777" w:rsidR="00034770" w:rsidRPr="00034770" w:rsidRDefault="00034770">
      <w:pPr>
        <w:jc w:val="both"/>
        <w:rPr>
          <w:ins w:id="439" w:author="Lucas Chan" w:date="2016-02-15T01:04:00Z"/>
          <w:rFonts w:asciiTheme="minorHAnsi" w:hAnsiTheme="minorHAnsi"/>
          <w:sz w:val="36"/>
          <w:szCs w:val="36"/>
          <w:rPrChange w:id="440" w:author="Lucas Chan" w:date="2016-02-15T01:06:00Z">
            <w:rPr>
              <w:ins w:id="441" w:author="Lucas Chan" w:date="2016-02-15T01:04:00Z"/>
              <w:sz w:val="36"/>
              <w:szCs w:val="36"/>
            </w:rPr>
          </w:rPrChange>
        </w:rPr>
      </w:pPr>
    </w:p>
    <w:p w14:paraId="057C50C3" w14:textId="77777777" w:rsidR="00034770" w:rsidRPr="00034770" w:rsidRDefault="00034770">
      <w:pPr>
        <w:jc w:val="both"/>
        <w:rPr>
          <w:ins w:id="442" w:author="Lucas Chan" w:date="2016-02-15T01:04:00Z"/>
          <w:rFonts w:asciiTheme="minorHAnsi" w:hAnsiTheme="minorHAnsi"/>
          <w:sz w:val="36"/>
          <w:szCs w:val="36"/>
          <w:rPrChange w:id="443" w:author="Lucas Chan" w:date="2016-02-15T01:06:00Z">
            <w:rPr>
              <w:ins w:id="444" w:author="Lucas Chan" w:date="2016-02-15T01:04:00Z"/>
              <w:sz w:val="36"/>
              <w:szCs w:val="36"/>
            </w:rPr>
          </w:rPrChange>
        </w:rPr>
      </w:pPr>
    </w:p>
    <w:p w14:paraId="0D32F6C6" w14:textId="77777777" w:rsidR="00034770" w:rsidRPr="00034770" w:rsidRDefault="00034770">
      <w:pPr>
        <w:jc w:val="both"/>
        <w:rPr>
          <w:ins w:id="445" w:author="Lucas Chan" w:date="2016-02-15T01:04:00Z"/>
          <w:rFonts w:asciiTheme="minorHAnsi" w:hAnsiTheme="minorHAnsi"/>
          <w:sz w:val="36"/>
          <w:szCs w:val="36"/>
          <w:rPrChange w:id="446" w:author="Lucas Chan" w:date="2016-02-15T01:06:00Z">
            <w:rPr>
              <w:ins w:id="447" w:author="Lucas Chan" w:date="2016-02-15T01:04:00Z"/>
              <w:sz w:val="36"/>
              <w:szCs w:val="36"/>
            </w:rPr>
          </w:rPrChange>
        </w:rPr>
      </w:pPr>
    </w:p>
    <w:p w14:paraId="5D5E8D41" w14:textId="3E6D84C8" w:rsidR="00676B9E" w:rsidRPr="00034770" w:rsidDel="002D4FCF" w:rsidRDefault="009E602E">
      <w:pPr>
        <w:jc w:val="both"/>
        <w:rPr>
          <w:del w:id="448" w:author="Lucas Chan" w:date="2016-01-31T18:51:00Z"/>
          <w:rFonts w:asciiTheme="minorHAnsi" w:hAnsiTheme="minorHAnsi"/>
          <w:rPrChange w:id="449" w:author="Lucas Chan" w:date="2016-02-15T01:06:00Z">
            <w:rPr>
              <w:del w:id="450" w:author="Lucas Chan" w:date="2016-01-31T18:51:00Z"/>
            </w:rPr>
          </w:rPrChange>
        </w:rPr>
      </w:pPr>
      <w:del w:id="451" w:author="Lucas Chan" w:date="2016-01-31T18:51:00Z">
        <w:r w:rsidRPr="00034770" w:rsidDel="002D4FCF">
          <w:rPr>
            <w:rFonts w:asciiTheme="minorHAnsi" w:hAnsiTheme="minorHAnsi"/>
            <w:sz w:val="36"/>
            <w:szCs w:val="36"/>
            <w:rPrChange w:id="452" w:author="Lucas Chan" w:date="2016-02-15T01:06:00Z">
              <w:rPr>
                <w:sz w:val="36"/>
                <w:szCs w:val="36"/>
              </w:rPr>
            </w:rPrChange>
          </w:rPr>
          <w:delText>AlpineKo Ski and Board</w:delText>
        </w:r>
      </w:del>
    </w:p>
    <w:p w14:paraId="0F5DD3C1" w14:textId="77777777" w:rsidR="00676B9E" w:rsidRPr="00034770" w:rsidDel="007836F1" w:rsidRDefault="00676B9E">
      <w:pPr>
        <w:jc w:val="both"/>
        <w:rPr>
          <w:del w:id="453" w:author="Lucas Chan" w:date="2016-01-31T16:19:00Z"/>
          <w:rFonts w:asciiTheme="minorHAnsi" w:hAnsiTheme="minorHAnsi"/>
          <w:rPrChange w:id="454" w:author="Lucas Chan" w:date="2016-02-15T01:06:00Z">
            <w:rPr>
              <w:del w:id="455" w:author="Lucas Chan" w:date="2016-01-31T16:19:00Z"/>
            </w:rPr>
          </w:rPrChange>
        </w:rPr>
      </w:pPr>
    </w:p>
    <w:p w14:paraId="1D913E20" w14:textId="77777777" w:rsidR="00676B9E" w:rsidRPr="00034770" w:rsidDel="007836F1" w:rsidRDefault="009E602E">
      <w:pPr>
        <w:jc w:val="both"/>
        <w:rPr>
          <w:del w:id="456" w:author="Lucas Chan" w:date="2016-01-31T16:19:00Z"/>
          <w:rFonts w:asciiTheme="minorHAnsi" w:hAnsiTheme="minorHAnsi"/>
          <w:rPrChange w:id="457" w:author="Lucas Chan" w:date="2016-02-15T01:06:00Z">
            <w:rPr>
              <w:del w:id="458" w:author="Lucas Chan" w:date="2016-01-31T16:19:00Z"/>
            </w:rPr>
          </w:rPrChange>
        </w:rPr>
      </w:pPr>
      <w:del w:id="459" w:author="Lucas Chan" w:date="2016-01-31T16:19:00Z">
        <w:r w:rsidRPr="00034770" w:rsidDel="007836F1">
          <w:rPr>
            <w:rFonts w:asciiTheme="minorHAnsi" w:hAnsiTheme="minorHAnsi"/>
            <w:sz w:val="36"/>
            <w:szCs w:val="36"/>
            <w:rPrChange w:id="460" w:author="Lucas Chan" w:date="2016-02-15T01:06:00Z">
              <w:rPr>
                <w:sz w:val="36"/>
                <w:szCs w:val="36"/>
              </w:rPr>
            </w:rPrChange>
          </w:rPr>
          <w:delText>TODO:</w:delText>
        </w:r>
      </w:del>
    </w:p>
    <w:p w14:paraId="68090F24" w14:textId="77777777" w:rsidR="00676B9E" w:rsidRPr="00034770" w:rsidDel="007836F1" w:rsidRDefault="009E602E">
      <w:pPr>
        <w:jc w:val="both"/>
        <w:rPr>
          <w:del w:id="461" w:author="Lucas Chan" w:date="2016-01-31T16:19:00Z"/>
          <w:rFonts w:asciiTheme="minorHAnsi" w:hAnsiTheme="minorHAnsi"/>
          <w:rPrChange w:id="462" w:author="Lucas Chan" w:date="2016-02-15T01:06:00Z">
            <w:rPr>
              <w:del w:id="463" w:author="Lucas Chan" w:date="2016-01-31T16:19:00Z"/>
            </w:rPr>
          </w:rPrChange>
        </w:rPr>
      </w:pPr>
      <w:del w:id="464" w:author="Lucas Chan" w:date="2016-01-31T16:19:00Z">
        <w:r w:rsidRPr="00034770" w:rsidDel="007836F1">
          <w:rPr>
            <w:rFonts w:asciiTheme="minorHAnsi" w:hAnsiTheme="minorHAnsi"/>
            <w:sz w:val="24"/>
            <w:szCs w:val="24"/>
            <w:rPrChange w:id="465" w:author="Lucas Chan" w:date="2016-02-15T01:06:00Z">
              <w:rPr>
                <w:sz w:val="24"/>
                <w:szCs w:val="24"/>
              </w:rPr>
            </w:rPrChange>
          </w:rPr>
          <w:delText xml:space="preserve">add another example to section 1g. </w:delText>
        </w:r>
      </w:del>
    </w:p>
    <w:p w14:paraId="3E96B6CA" w14:textId="77777777" w:rsidR="00676B9E" w:rsidRPr="00034770" w:rsidDel="007836F1" w:rsidRDefault="00676B9E">
      <w:pPr>
        <w:jc w:val="both"/>
        <w:rPr>
          <w:del w:id="466" w:author="Lucas Chan" w:date="2016-01-31T16:19:00Z"/>
          <w:rFonts w:asciiTheme="minorHAnsi" w:hAnsiTheme="minorHAnsi"/>
          <w:rPrChange w:id="467" w:author="Lucas Chan" w:date="2016-02-15T01:06:00Z">
            <w:rPr>
              <w:del w:id="468" w:author="Lucas Chan" w:date="2016-01-31T16:19:00Z"/>
            </w:rPr>
          </w:rPrChange>
        </w:rPr>
      </w:pPr>
    </w:p>
    <w:p w14:paraId="36EF2DA3" w14:textId="77777777" w:rsidR="00676B9E" w:rsidRPr="00034770" w:rsidDel="007836F1" w:rsidRDefault="009E602E">
      <w:pPr>
        <w:jc w:val="both"/>
        <w:rPr>
          <w:del w:id="469" w:author="Lucas Chan" w:date="2016-01-31T16:19:00Z"/>
          <w:rFonts w:asciiTheme="minorHAnsi" w:hAnsiTheme="minorHAnsi"/>
          <w:rPrChange w:id="470" w:author="Lucas Chan" w:date="2016-02-15T01:06:00Z">
            <w:rPr>
              <w:del w:id="471" w:author="Lucas Chan" w:date="2016-01-31T16:19:00Z"/>
            </w:rPr>
          </w:rPrChange>
        </w:rPr>
      </w:pPr>
      <w:del w:id="472" w:author="Lucas Chan" w:date="2016-01-31T16:19:00Z">
        <w:r w:rsidRPr="00034770" w:rsidDel="007836F1">
          <w:rPr>
            <w:rFonts w:asciiTheme="minorHAnsi" w:hAnsiTheme="minorHAnsi"/>
            <w:rPrChange w:id="473" w:author="Lucas Chan" w:date="2016-02-15T01:06:00Z">
              <w:rPr/>
            </w:rPrChange>
          </w:rPr>
          <w:delText>Primary services we provide:</w:delText>
        </w:r>
      </w:del>
    </w:p>
    <w:p w14:paraId="10B6A048" w14:textId="77777777" w:rsidR="00676B9E" w:rsidRPr="00034770" w:rsidDel="007836F1" w:rsidRDefault="009E602E">
      <w:pPr>
        <w:ind w:hanging="360"/>
        <w:jc w:val="both"/>
        <w:rPr>
          <w:del w:id="474" w:author="Lucas Chan" w:date="2016-01-31T16:19:00Z"/>
          <w:rFonts w:asciiTheme="minorHAnsi" w:hAnsiTheme="minorHAnsi"/>
          <w:rPrChange w:id="475" w:author="Lucas Chan" w:date="2016-02-15T01:06:00Z">
            <w:rPr>
              <w:del w:id="476" w:author="Lucas Chan" w:date="2016-01-31T16:19:00Z"/>
            </w:rPr>
          </w:rPrChange>
        </w:rPr>
      </w:pPr>
      <w:del w:id="477" w:author="Lucas Chan" w:date="2016-01-31T16:19:00Z">
        <w:r w:rsidRPr="00034770" w:rsidDel="007836F1">
          <w:rPr>
            <w:rFonts w:asciiTheme="minorHAnsi" w:hAnsiTheme="minorHAnsi"/>
            <w:rPrChange w:id="478" w:author="Lucas Chan" w:date="2016-02-15T01:06:00Z">
              <w:rPr/>
            </w:rPrChange>
          </w:rPr>
          <w:delText>·</w:delText>
        </w:r>
        <w:r w:rsidRPr="00034770" w:rsidDel="007836F1">
          <w:rPr>
            <w:rFonts w:asciiTheme="minorHAnsi" w:eastAsia="Times New Roman" w:hAnsiTheme="minorHAnsi" w:cs="Times New Roman"/>
            <w:sz w:val="14"/>
            <w:szCs w:val="14"/>
            <w:rPrChange w:id="479" w:author="Lucas Chan" w:date="2016-02-15T01:06:00Z">
              <w:rPr>
                <w:rFonts w:ascii="Times New Roman" w:eastAsia="Times New Roman" w:hAnsi="Times New Roman" w:cs="Times New Roman"/>
                <w:sz w:val="14"/>
                <w:szCs w:val="14"/>
              </w:rPr>
            </w:rPrChange>
          </w:rPr>
          <w:delText xml:space="preserve">       </w:delText>
        </w:r>
        <w:r w:rsidRPr="00034770" w:rsidDel="007836F1">
          <w:rPr>
            <w:rFonts w:asciiTheme="minorHAnsi" w:hAnsiTheme="minorHAnsi"/>
            <w:rPrChange w:id="480" w:author="Lucas Chan" w:date="2016-02-15T01:06:00Z">
              <w:rPr/>
            </w:rPrChange>
          </w:rPr>
          <w:delText>Ski and snowboard repair</w:delText>
        </w:r>
      </w:del>
    </w:p>
    <w:p w14:paraId="492FAA5F" w14:textId="77777777" w:rsidR="00676B9E" w:rsidRPr="00034770" w:rsidDel="007836F1" w:rsidRDefault="009E602E">
      <w:pPr>
        <w:ind w:hanging="360"/>
        <w:jc w:val="both"/>
        <w:rPr>
          <w:del w:id="481" w:author="Lucas Chan" w:date="2016-01-31T16:19:00Z"/>
          <w:rFonts w:asciiTheme="minorHAnsi" w:hAnsiTheme="minorHAnsi"/>
          <w:rPrChange w:id="482" w:author="Lucas Chan" w:date="2016-02-15T01:06:00Z">
            <w:rPr>
              <w:del w:id="483" w:author="Lucas Chan" w:date="2016-01-31T16:19:00Z"/>
            </w:rPr>
          </w:rPrChange>
        </w:rPr>
      </w:pPr>
      <w:del w:id="484" w:author="Lucas Chan" w:date="2016-01-31T16:19:00Z">
        <w:r w:rsidRPr="00034770" w:rsidDel="007836F1">
          <w:rPr>
            <w:rFonts w:asciiTheme="minorHAnsi" w:hAnsiTheme="minorHAnsi"/>
            <w:rPrChange w:id="485" w:author="Lucas Chan" w:date="2016-02-15T01:06:00Z">
              <w:rPr/>
            </w:rPrChange>
          </w:rPr>
          <w:delText>·</w:delText>
        </w:r>
        <w:r w:rsidRPr="00034770" w:rsidDel="007836F1">
          <w:rPr>
            <w:rFonts w:asciiTheme="minorHAnsi" w:eastAsia="Times New Roman" w:hAnsiTheme="minorHAnsi" w:cs="Times New Roman"/>
            <w:sz w:val="14"/>
            <w:szCs w:val="14"/>
            <w:rPrChange w:id="486" w:author="Lucas Chan" w:date="2016-02-15T01:06:00Z">
              <w:rPr>
                <w:rFonts w:ascii="Times New Roman" w:eastAsia="Times New Roman" w:hAnsi="Times New Roman" w:cs="Times New Roman"/>
                <w:sz w:val="14"/>
                <w:szCs w:val="14"/>
              </w:rPr>
            </w:rPrChange>
          </w:rPr>
          <w:delText xml:space="preserve">       </w:delText>
        </w:r>
        <w:r w:rsidRPr="00034770" w:rsidDel="007836F1">
          <w:rPr>
            <w:rFonts w:asciiTheme="minorHAnsi" w:hAnsiTheme="minorHAnsi"/>
            <w:rPrChange w:id="487" w:author="Lucas Chan" w:date="2016-02-15T01:06:00Z">
              <w:rPr/>
            </w:rPrChange>
          </w:rPr>
          <w:delText>Lessons</w:delText>
        </w:r>
      </w:del>
    </w:p>
    <w:p w14:paraId="44A7CB8A" w14:textId="77777777" w:rsidR="00676B9E" w:rsidRPr="00034770" w:rsidDel="007836F1" w:rsidRDefault="009E602E">
      <w:pPr>
        <w:ind w:hanging="360"/>
        <w:jc w:val="both"/>
        <w:rPr>
          <w:del w:id="488" w:author="Lucas Chan" w:date="2016-01-31T16:19:00Z"/>
          <w:rFonts w:asciiTheme="minorHAnsi" w:hAnsiTheme="minorHAnsi"/>
          <w:rPrChange w:id="489" w:author="Lucas Chan" w:date="2016-02-15T01:06:00Z">
            <w:rPr>
              <w:del w:id="490" w:author="Lucas Chan" w:date="2016-01-31T16:19:00Z"/>
            </w:rPr>
          </w:rPrChange>
        </w:rPr>
      </w:pPr>
      <w:del w:id="491" w:author="Lucas Chan" w:date="2016-01-31T16:19:00Z">
        <w:r w:rsidRPr="00034770" w:rsidDel="007836F1">
          <w:rPr>
            <w:rFonts w:asciiTheme="minorHAnsi" w:hAnsiTheme="minorHAnsi"/>
            <w:rPrChange w:id="492" w:author="Lucas Chan" w:date="2016-02-15T01:06:00Z">
              <w:rPr/>
            </w:rPrChange>
          </w:rPr>
          <w:delText>·</w:delText>
        </w:r>
        <w:r w:rsidRPr="00034770" w:rsidDel="007836F1">
          <w:rPr>
            <w:rFonts w:asciiTheme="minorHAnsi" w:eastAsia="Times New Roman" w:hAnsiTheme="minorHAnsi" w:cs="Times New Roman"/>
            <w:sz w:val="14"/>
            <w:szCs w:val="14"/>
            <w:rPrChange w:id="493" w:author="Lucas Chan" w:date="2016-02-15T01:06:00Z">
              <w:rPr>
                <w:rFonts w:ascii="Times New Roman" w:eastAsia="Times New Roman" w:hAnsi="Times New Roman" w:cs="Times New Roman"/>
                <w:sz w:val="14"/>
                <w:szCs w:val="14"/>
              </w:rPr>
            </w:rPrChange>
          </w:rPr>
          <w:delText xml:space="preserve">       </w:delText>
        </w:r>
        <w:r w:rsidRPr="00034770" w:rsidDel="007836F1">
          <w:rPr>
            <w:rFonts w:asciiTheme="minorHAnsi" w:hAnsiTheme="minorHAnsi"/>
            <w:rPrChange w:id="494" w:author="Lucas Chan" w:date="2016-02-15T01:06:00Z">
              <w:rPr/>
            </w:rPrChange>
          </w:rPr>
          <w:delText>Rentals</w:delText>
        </w:r>
      </w:del>
    </w:p>
    <w:p w14:paraId="74383C7B" w14:textId="77777777" w:rsidR="00676B9E" w:rsidRPr="00034770" w:rsidDel="007836F1" w:rsidRDefault="009E602E">
      <w:pPr>
        <w:jc w:val="both"/>
        <w:rPr>
          <w:del w:id="495" w:author="Lucas Chan" w:date="2016-01-31T16:19:00Z"/>
          <w:rFonts w:asciiTheme="minorHAnsi" w:hAnsiTheme="minorHAnsi"/>
          <w:rPrChange w:id="496" w:author="Lucas Chan" w:date="2016-02-15T01:06:00Z">
            <w:rPr>
              <w:del w:id="497" w:author="Lucas Chan" w:date="2016-01-31T16:19:00Z"/>
            </w:rPr>
          </w:rPrChange>
        </w:rPr>
      </w:pPr>
      <w:del w:id="498" w:author="Lucas Chan" w:date="2016-01-31T16:19:00Z">
        <w:r w:rsidRPr="00034770" w:rsidDel="007836F1">
          <w:rPr>
            <w:rFonts w:asciiTheme="minorHAnsi" w:hAnsiTheme="minorHAnsi"/>
            <w:rPrChange w:id="499" w:author="Lucas Chan" w:date="2016-02-15T01:06:00Z">
              <w:rPr/>
            </w:rPrChange>
          </w:rPr>
          <w:delText>Create new and retain old customers</w:delText>
        </w:r>
      </w:del>
    </w:p>
    <w:p w14:paraId="2C75223C" w14:textId="77777777" w:rsidR="00676B9E" w:rsidRPr="00034770" w:rsidDel="007836F1" w:rsidRDefault="009E602E">
      <w:pPr>
        <w:jc w:val="both"/>
        <w:rPr>
          <w:del w:id="500" w:author="Lucas Chan" w:date="2016-01-31T16:19:00Z"/>
          <w:rFonts w:asciiTheme="minorHAnsi" w:hAnsiTheme="minorHAnsi"/>
          <w:rPrChange w:id="501" w:author="Lucas Chan" w:date="2016-02-15T01:06:00Z">
            <w:rPr>
              <w:del w:id="502" w:author="Lucas Chan" w:date="2016-01-31T16:19:00Z"/>
            </w:rPr>
          </w:rPrChange>
        </w:rPr>
      </w:pPr>
      <w:del w:id="503" w:author="Lucas Chan" w:date="2016-01-31T16:19:00Z">
        <w:r w:rsidRPr="00034770" w:rsidDel="007836F1">
          <w:rPr>
            <w:rFonts w:asciiTheme="minorHAnsi" w:hAnsiTheme="minorHAnsi"/>
            <w:rPrChange w:id="504" w:author="Lucas Chan" w:date="2016-02-15T01:06:00Z">
              <w:rPr/>
            </w:rPrChange>
          </w:rPr>
          <w:delText>Advertise and market our services</w:delText>
        </w:r>
      </w:del>
    </w:p>
    <w:p w14:paraId="24AF32D6" w14:textId="77777777" w:rsidR="00676B9E" w:rsidRPr="00034770" w:rsidDel="007836F1" w:rsidRDefault="009E602E">
      <w:pPr>
        <w:jc w:val="both"/>
        <w:rPr>
          <w:del w:id="505" w:author="Lucas Chan" w:date="2016-01-31T16:19:00Z"/>
          <w:rFonts w:asciiTheme="minorHAnsi" w:hAnsiTheme="minorHAnsi"/>
          <w:rPrChange w:id="506" w:author="Lucas Chan" w:date="2016-02-15T01:06:00Z">
            <w:rPr>
              <w:del w:id="507" w:author="Lucas Chan" w:date="2016-01-31T16:19:00Z"/>
            </w:rPr>
          </w:rPrChange>
        </w:rPr>
      </w:pPr>
      <w:del w:id="508" w:author="Lucas Chan" w:date="2016-01-31T16:19:00Z">
        <w:r w:rsidRPr="00034770" w:rsidDel="007836F1">
          <w:rPr>
            <w:rFonts w:asciiTheme="minorHAnsi" w:hAnsiTheme="minorHAnsi"/>
            <w:rPrChange w:id="509" w:author="Lucas Chan" w:date="2016-02-15T01:06:00Z">
              <w:rPr/>
            </w:rPrChange>
          </w:rPr>
          <w:delText>User friendly and intuitive for new customers</w:delText>
        </w:r>
      </w:del>
    </w:p>
    <w:p w14:paraId="703E09D1" w14:textId="77777777" w:rsidR="00676B9E" w:rsidRPr="00034770" w:rsidDel="007836F1" w:rsidRDefault="009E602E">
      <w:pPr>
        <w:jc w:val="both"/>
        <w:rPr>
          <w:del w:id="510" w:author="Lucas Chan" w:date="2016-01-31T16:19:00Z"/>
          <w:rFonts w:asciiTheme="minorHAnsi" w:hAnsiTheme="minorHAnsi"/>
          <w:rPrChange w:id="511" w:author="Lucas Chan" w:date="2016-02-15T01:06:00Z">
            <w:rPr>
              <w:del w:id="512" w:author="Lucas Chan" w:date="2016-01-31T16:19:00Z"/>
            </w:rPr>
          </w:rPrChange>
        </w:rPr>
      </w:pPr>
      <w:del w:id="513" w:author="Lucas Chan" w:date="2016-01-31T16:19:00Z">
        <w:r w:rsidRPr="00034770" w:rsidDel="007836F1">
          <w:rPr>
            <w:rFonts w:asciiTheme="minorHAnsi" w:hAnsiTheme="minorHAnsi"/>
            <w:rPrChange w:id="514" w:author="Lucas Chan" w:date="2016-02-15T01:06:00Z">
              <w:rPr/>
            </w:rPrChange>
          </w:rPr>
          <w:delText>Demographics: 18-35 m/f current skiers/boarders + 30-50 f mothers of prospective lesson students</w:delText>
        </w:r>
      </w:del>
    </w:p>
    <w:p w14:paraId="170B7B1C" w14:textId="77777777" w:rsidR="00676B9E" w:rsidRPr="00034770" w:rsidDel="007836F1" w:rsidRDefault="009E602E">
      <w:pPr>
        <w:jc w:val="both"/>
        <w:rPr>
          <w:del w:id="515" w:author="Lucas Chan" w:date="2016-01-31T16:19:00Z"/>
          <w:rFonts w:asciiTheme="minorHAnsi" w:hAnsiTheme="minorHAnsi"/>
          <w:rPrChange w:id="516" w:author="Lucas Chan" w:date="2016-02-15T01:06:00Z">
            <w:rPr>
              <w:del w:id="517" w:author="Lucas Chan" w:date="2016-01-31T16:19:00Z"/>
            </w:rPr>
          </w:rPrChange>
        </w:rPr>
      </w:pPr>
      <w:del w:id="518" w:author="Lucas Chan" w:date="2016-01-31T16:19:00Z">
        <w:r w:rsidRPr="00034770" w:rsidDel="007836F1">
          <w:rPr>
            <w:rFonts w:asciiTheme="minorHAnsi" w:hAnsiTheme="minorHAnsi"/>
            <w:rPrChange w:id="519" w:author="Lucas Chan" w:date="2016-02-15T01:06:00Z">
              <w:rPr/>
            </w:rPrChange>
          </w:rPr>
          <w:delText xml:space="preserve"> </w:delText>
        </w:r>
      </w:del>
    </w:p>
    <w:p w14:paraId="2E7E8F1B" w14:textId="77777777" w:rsidR="00676B9E" w:rsidRPr="00034770" w:rsidDel="007836F1" w:rsidRDefault="009E602E">
      <w:pPr>
        <w:jc w:val="both"/>
        <w:rPr>
          <w:del w:id="520" w:author="Lucas Chan" w:date="2016-01-31T16:19:00Z"/>
          <w:rFonts w:asciiTheme="minorHAnsi" w:hAnsiTheme="minorHAnsi"/>
          <w:rPrChange w:id="521" w:author="Lucas Chan" w:date="2016-02-15T01:06:00Z">
            <w:rPr>
              <w:del w:id="522" w:author="Lucas Chan" w:date="2016-01-31T16:19:00Z"/>
            </w:rPr>
          </w:rPrChange>
        </w:rPr>
      </w:pPr>
      <w:del w:id="523" w:author="Lucas Chan" w:date="2016-01-31T16:19:00Z">
        <w:r w:rsidRPr="00034770" w:rsidDel="007836F1">
          <w:rPr>
            <w:rFonts w:asciiTheme="minorHAnsi" w:hAnsiTheme="minorHAnsi"/>
            <w:rPrChange w:id="524" w:author="Lucas Chan" w:date="2016-02-15T01:06:00Z">
              <w:rPr/>
            </w:rPrChange>
          </w:rPr>
          <w:delText>List information about services, direct user to the appropriate information intuitively, interact with the user to book lessons + rentals</w:delText>
        </w:r>
      </w:del>
    </w:p>
    <w:p w14:paraId="4844BF8C" w14:textId="77777777" w:rsidR="00676B9E" w:rsidRPr="00034770" w:rsidDel="007836F1" w:rsidRDefault="009E602E">
      <w:pPr>
        <w:jc w:val="both"/>
        <w:rPr>
          <w:del w:id="525" w:author="Lucas Chan" w:date="2016-01-31T16:19:00Z"/>
          <w:rFonts w:asciiTheme="minorHAnsi" w:hAnsiTheme="minorHAnsi"/>
          <w:rPrChange w:id="526" w:author="Lucas Chan" w:date="2016-02-15T01:06:00Z">
            <w:rPr>
              <w:del w:id="527" w:author="Lucas Chan" w:date="2016-01-31T16:19:00Z"/>
            </w:rPr>
          </w:rPrChange>
        </w:rPr>
      </w:pPr>
      <w:del w:id="528" w:author="Lucas Chan" w:date="2016-01-31T16:19:00Z">
        <w:r w:rsidRPr="00034770" w:rsidDel="007836F1">
          <w:rPr>
            <w:rFonts w:asciiTheme="minorHAnsi" w:hAnsiTheme="minorHAnsi"/>
            <w:rPrChange w:id="529" w:author="Lucas Chan" w:date="2016-02-15T01:06:00Z">
              <w:rPr/>
            </w:rPrChange>
          </w:rPr>
          <w:delText>Type of media, graphics, text:</w:delText>
        </w:r>
      </w:del>
    </w:p>
    <w:p w14:paraId="1075354E" w14:textId="77777777" w:rsidR="00676B9E" w:rsidRPr="00034770" w:rsidDel="007836F1" w:rsidRDefault="009E602E">
      <w:pPr>
        <w:jc w:val="both"/>
        <w:rPr>
          <w:del w:id="530" w:author="Lucas Chan" w:date="2016-01-31T16:19:00Z"/>
          <w:rFonts w:asciiTheme="minorHAnsi" w:hAnsiTheme="minorHAnsi"/>
          <w:rPrChange w:id="531" w:author="Lucas Chan" w:date="2016-02-15T01:06:00Z">
            <w:rPr>
              <w:del w:id="532" w:author="Lucas Chan" w:date="2016-01-31T16:19:00Z"/>
            </w:rPr>
          </w:rPrChange>
        </w:rPr>
      </w:pPr>
      <w:del w:id="533" w:author="Lucas Chan" w:date="2016-01-31T16:19:00Z">
        <w:r w:rsidRPr="00034770" w:rsidDel="007836F1">
          <w:rPr>
            <w:rFonts w:asciiTheme="minorHAnsi" w:hAnsiTheme="minorHAnsi"/>
            <w:rPrChange w:id="534" w:author="Lucas Chan" w:date="2016-02-15T01:06:00Z">
              <w:rPr/>
            </w:rPrChange>
          </w:rPr>
          <w:delText>Graphics:logo + banner + navigation.</w:delText>
        </w:r>
      </w:del>
    </w:p>
    <w:p w14:paraId="7B8AA3D6" w14:textId="77777777" w:rsidR="00676B9E" w:rsidRPr="00034770" w:rsidDel="007836F1" w:rsidRDefault="009E602E">
      <w:pPr>
        <w:jc w:val="both"/>
        <w:rPr>
          <w:del w:id="535" w:author="Lucas Chan" w:date="2016-01-31T16:19:00Z"/>
          <w:rFonts w:asciiTheme="minorHAnsi" w:hAnsiTheme="minorHAnsi"/>
          <w:rPrChange w:id="536" w:author="Lucas Chan" w:date="2016-02-15T01:06:00Z">
            <w:rPr>
              <w:del w:id="537" w:author="Lucas Chan" w:date="2016-01-31T16:19:00Z"/>
            </w:rPr>
          </w:rPrChange>
        </w:rPr>
      </w:pPr>
      <w:del w:id="538" w:author="Lucas Chan" w:date="2016-01-31T16:19:00Z">
        <w:r w:rsidRPr="00034770" w:rsidDel="007836F1">
          <w:rPr>
            <w:rFonts w:asciiTheme="minorHAnsi" w:hAnsiTheme="minorHAnsi"/>
            <w:rPrChange w:id="539" w:author="Lucas Chan" w:date="2016-02-15T01:06:00Z">
              <w:rPr/>
            </w:rPrChange>
          </w:rPr>
          <w:delText>Text: About us page, rentals page with descriptions of products, lessons page with different types of lessons and how to book, ski tune-up page with “Recommendations”</w:delText>
        </w:r>
      </w:del>
    </w:p>
    <w:p w14:paraId="10BC32EB" w14:textId="77777777" w:rsidR="00676B9E" w:rsidRPr="00034770" w:rsidDel="007836F1" w:rsidRDefault="009E602E">
      <w:pPr>
        <w:jc w:val="both"/>
        <w:rPr>
          <w:del w:id="540" w:author="Lucas Chan" w:date="2016-01-31T16:19:00Z"/>
          <w:rFonts w:asciiTheme="minorHAnsi" w:hAnsiTheme="minorHAnsi"/>
          <w:rPrChange w:id="541" w:author="Lucas Chan" w:date="2016-02-15T01:06:00Z">
            <w:rPr>
              <w:del w:id="542" w:author="Lucas Chan" w:date="2016-01-31T16:19:00Z"/>
            </w:rPr>
          </w:rPrChange>
        </w:rPr>
      </w:pPr>
      <w:del w:id="543" w:author="Lucas Chan" w:date="2016-01-31T16:19:00Z">
        <w:r w:rsidRPr="00034770" w:rsidDel="007836F1">
          <w:rPr>
            <w:rFonts w:asciiTheme="minorHAnsi" w:hAnsiTheme="minorHAnsi"/>
            <w:rPrChange w:id="544" w:author="Lucas Chan" w:date="2016-02-15T01:06:00Z">
              <w:rPr/>
            </w:rPrChange>
          </w:rPr>
          <w:delText>Media: stock images of skiing</w:delText>
        </w:r>
      </w:del>
    </w:p>
    <w:p w14:paraId="1EFA23AF" w14:textId="77777777" w:rsidR="00676B9E" w:rsidRPr="00034770" w:rsidDel="007836F1" w:rsidRDefault="009E602E">
      <w:pPr>
        <w:jc w:val="both"/>
        <w:rPr>
          <w:del w:id="545" w:author="Lucas Chan" w:date="2016-01-31T16:19:00Z"/>
          <w:rFonts w:asciiTheme="minorHAnsi" w:hAnsiTheme="minorHAnsi"/>
          <w:rPrChange w:id="546" w:author="Lucas Chan" w:date="2016-02-15T01:06:00Z">
            <w:rPr>
              <w:del w:id="547" w:author="Lucas Chan" w:date="2016-01-31T16:19:00Z"/>
            </w:rPr>
          </w:rPrChange>
        </w:rPr>
      </w:pPr>
      <w:del w:id="548" w:author="Lucas Chan" w:date="2016-01-31T16:19:00Z">
        <w:r w:rsidRPr="00034770" w:rsidDel="007836F1">
          <w:rPr>
            <w:rFonts w:asciiTheme="minorHAnsi" w:hAnsiTheme="minorHAnsi"/>
            <w:rPrChange w:id="549" w:author="Lucas Chan" w:date="2016-02-15T01:06:00Z">
              <w:rPr/>
            </w:rPrChange>
          </w:rPr>
          <w:delText>Success factors: ease of navigation (If a user wants a specific service they are easily and quickly able to find it.) Retaining customers and upselling services</w:delText>
        </w:r>
      </w:del>
    </w:p>
    <w:p w14:paraId="7D37C0E5" w14:textId="77777777" w:rsidR="00676B9E" w:rsidRPr="00034770" w:rsidDel="007836F1" w:rsidRDefault="009E602E">
      <w:pPr>
        <w:jc w:val="both"/>
        <w:rPr>
          <w:del w:id="550" w:author="Lucas Chan" w:date="2016-01-31T16:19:00Z"/>
          <w:rFonts w:asciiTheme="minorHAnsi" w:hAnsiTheme="minorHAnsi"/>
          <w:rPrChange w:id="551" w:author="Lucas Chan" w:date="2016-02-15T01:06:00Z">
            <w:rPr>
              <w:del w:id="552" w:author="Lucas Chan" w:date="2016-01-31T16:19:00Z"/>
            </w:rPr>
          </w:rPrChange>
        </w:rPr>
      </w:pPr>
      <w:del w:id="553" w:author="Lucas Chan" w:date="2016-01-31T16:19:00Z">
        <w:r w:rsidRPr="00034770" w:rsidDel="007836F1">
          <w:rPr>
            <w:rFonts w:asciiTheme="minorHAnsi" w:hAnsiTheme="minorHAnsi"/>
            <w:rPrChange w:id="554" w:author="Lucas Chan" w:date="2016-02-15T01:06:00Z">
              <w:rPr/>
            </w:rPrChange>
          </w:rPr>
          <w:delText>North Shore Ski and Board (</w:delText>
        </w:r>
        <w:r w:rsidR="007836F1" w:rsidRPr="00034770" w:rsidDel="007836F1">
          <w:rPr>
            <w:rFonts w:asciiTheme="minorHAnsi" w:hAnsiTheme="minorHAnsi"/>
            <w:rPrChange w:id="555" w:author="Lucas Chan" w:date="2016-02-15T01:06:00Z">
              <w:rPr/>
            </w:rPrChange>
          </w:rPr>
          <w:fldChar w:fldCharType="begin"/>
        </w:r>
        <w:r w:rsidR="007836F1" w:rsidRPr="00034770" w:rsidDel="007836F1">
          <w:rPr>
            <w:rFonts w:asciiTheme="minorHAnsi" w:hAnsiTheme="minorHAnsi"/>
            <w:rPrChange w:id="556" w:author="Lucas Chan" w:date="2016-02-15T01:06:00Z">
              <w:rPr/>
            </w:rPrChange>
          </w:rPr>
          <w:delInstrText xml:space="preserve"> HYPERLINK "http://northshoreskiandboard.com/nsstore/" \h </w:delInstrText>
        </w:r>
        <w:r w:rsidR="007836F1" w:rsidRPr="00034770" w:rsidDel="007836F1">
          <w:rPr>
            <w:rFonts w:asciiTheme="minorHAnsi" w:hAnsiTheme="minorHAnsi"/>
            <w:rPrChange w:id="557" w:author="Lucas Chan" w:date="2016-02-15T01:06:00Z">
              <w:rPr/>
            </w:rPrChange>
          </w:rPr>
          <w:fldChar w:fldCharType="separate"/>
        </w:r>
        <w:r w:rsidRPr="00034770" w:rsidDel="007836F1">
          <w:rPr>
            <w:rFonts w:asciiTheme="minorHAnsi" w:hAnsiTheme="minorHAnsi"/>
            <w:color w:val="1155CC"/>
            <w:u w:val="single"/>
            <w:rPrChange w:id="558" w:author="Lucas Chan" w:date="2016-02-15T01:06:00Z">
              <w:rPr>
                <w:color w:val="1155CC"/>
                <w:u w:val="single"/>
              </w:rPr>
            </w:rPrChange>
          </w:rPr>
          <w:delText>http://northshoreskiandboard.com/nsstore/</w:delText>
        </w:r>
        <w:r w:rsidR="007836F1" w:rsidRPr="00034770" w:rsidDel="007836F1">
          <w:rPr>
            <w:rFonts w:asciiTheme="minorHAnsi" w:hAnsiTheme="minorHAnsi"/>
            <w:color w:val="1155CC"/>
            <w:u w:val="single"/>
            <w:rPrChange w:id="559" w:author="Lucas Chan" w:date="2016-02-15T01:06:00Z">
              <w:rPr>
                <w:color w:val="1155CC"/>
                <w:u w:val="single"/>
              </w:rPr>
            </w:rPrChange>
          </w:rPr>
          <w:fldChar w:fldCharType="end"/>
        </w:r>
        <w:r w:rsidRPr="00034770" w:rsidDel="007836F1">
          <w:rPr>
            <w:rFonts w:asciiTheme="minorHAnsi" w:hAnsiTheme="minorHAnsi"/>
            <w:rPrChange w:id="560" w:author="Lucas Chan" w:date="2016-02-15T01:06:00Z">
              <w:rPr/>
            </w:rPrChange>
          </w:rPr>
          <w:delText>): Cluttered navigation which we would try to avoid, tons of information being thrown at the user all on the home page, which can sometimes be easy to miss.</w:delText>
        </w:r>
      </w:del>
    </w:p>
    <w:p w14:paraId="5EF0069A" w14:textId="77777777" w:rsidR="00676B9E" w:rsidRPr="00034770" w:rsidDel="007836F1" w:rsidRDefault="009E602E">
      <w:pPr>
        <w:jc w:val="both"/>
        <w:rPr>
          <w:del w:id="561" w:author="Lucas Chan" w:date="2016-01-31T16:19:00Z"/>
          <w:rFonts w:asciiTheme="minorHAnsi" w:hAnsiTheme="minorHAnsi"/>
          <w:rPrChange w:id="562" w:author="Lucas Chan" w:date="2016-02-15T01:06:00Z">
            <w:rPr>
              <w:del w:id="563" w:author="Lucas Chan" w:date="2016-01-31T16:19:00Z"/>
            </w:rPr>
          </w:rPrChange>
        </w:rPr>
      </w:pPr>
      <w:del w:id="564" w:author="Lucas Chan" w:date="2016-01-31T16:19:00Z">
        <w:r w:rsidRPr="00034770" w:rsidDel="007836F1">
          <w:rPr>
            <w:rFonts w:asciiTheme="minorHAnsi" w:hAnsiTheme="minorHAnsi"/>
            <w:rPrChange w:id="565" w:author="Lucas Chan" w:date="2016-02-15T01:06:00Z">
              <w:rPr/>
            </w:rPrChange>
          </w:rPr>
          <w:delText>Functional Requirements: Our user submitted content page will be a booking page for a lesson service which our site will offer. The user will be prompted to create an account and that account will be used to track booking times, types, and locations of lessons. Every page will have a “My Account” tab with account options and Login/Logout options. The booking page will take input from the user (available times) and return with lesson time suggestions based on a given availability which the administrator can set. The user will also have other criteria such as instructor We will also create a photo glossary of rental products and packages.</w:delText>
        </w:r>
      </w:del>
    </w:p>
    <w:p w14:paraId="393A3410" w14:textId="77777777" w:rsidR="00676B9E" w:rsidRPr="00034770" w:rsidDel="007836F1" w:rsidRDefault="00676B9E">
      <w:pPr>
        <w:jc w:val="both"/>
        <w:rPr>
          <w:del w:id="566" w:author="Lucas Chan" w:date="2016-01-31T16:19:00Z"/>
          <w:rFonts w:asciiTheme="minorHAnsi" w:hAnsiTheme="minorHAnsi"/>
          <w:rPrChange w:id="567" w:author="Lucas Chan" w:date="2016-02-15T01:06:00Z">
            <w:rPr>
              <w:del w:id="568" w:author="Lucas Chan" w:date="2016-01-31T16:19:00Z"/>
            </w:rPr>
          </w:rPrChange>
        </w:rPr>
      </w:pPr>
    </w:p>
    <w:p w14:paraId="08EC15CB" w14:textId="77777777" w:rsidR="00676B9E" w:rsidRPr="00034770" w:rsidDel="007836F1" w:rsidRDefault="009E602E">
      <w:pPr>
        <w:jc w:val="both"/>
        <w:rPr>
          <w:del w:id="569" w:author="Lucas Chan" w:date="2016-01-31T16:19:00Z"/>
          <w:rFonts w:asciiTheme="minorHAnsi" w:hAnsiTheme="minorHAnsi"/>
          <w:rPrChange w:id="570" w:author="Lucas Chan" w:date="2016-02-15T01:06:00Z">
            <w:rPr>
              <w:del w:id="571" w:author="Lucas Chan" w:date="2016-01-31T16:19:00Z"/>
            </w:rPr>
          </w:rPrChange>
        </w:rPr>
      </w:pPr>
      <w:del w:id="572" w:author="Lucas Chan" w:date="2016-01-31T16:19:00Z">
        <w:r w:rsidRPr="00034770" w:rsidDel="007836F1">
          <w:rPr>
            <w:rFonts w:asciiTheme="minorHAnsi" w:hAnsiTheme="minorHAnsi"/>
            <w:rPrChange w:id="573" w:author="Lucas Chan" w:date="2016-02-15T01:06:00Z">
              <w:rPr/>
            </w:rPrChange>
          </w:rPr>
          <w:delText>Workplan: we plan to meet in person to flesh out expectations and major decisions. During these in person meeting, we will divide work between the members with the objective of having each of the project milestones completed well in advance of the deadline. We will generally by meeting Monday-Friday before, after or between classes as each of our work schedules are different.</w:delText>
        </w:r>
      </w:del>
    </w:p>
    <w:p w14:paraId="640CC743" w14:textId="77777777" w:rsidR="00676B9E" w:rsidRPr="00034770" w:rsidDel="007836F1" w:rsidRDefault="009E602E">
      <w:pPr>
        <w:rPr>
          <w:del w:id="574" w:author="Lucas Chan" w:date="2016-01-31T16:19:00Z"/>
          <w:rFonts w:asciiTheme="minorHAnsi" w:hAnsiTheme="minorHAnsi"/>
          <w:rPrChange w:id="575" w:author="Lucas Chan" w:date="2016-02-15T01:06:00Z">
            <w:rPr>
              <w:del w:id="576" w:author="Lucas Chan" w:date="2016-01-31T16:19:00Z"/>
            </w:rPr>
          </w:rPrChange>
        </w:rPr>
      </w:pPr>
      <w:del w:id="577" w:author="Lucas Chan" w:date="2016-01-31T16:19:00Z">
        <w:r w:rsidRPr="00034770" w:rsidDel="007836F1">
          <w:rPr>
            <w:rFonts w:asciiTheme="minorHAnsi" w:hAnsiTheme="minorHAnsi"/>
            <w:rPrChange w:id="578" w:author="Lucas Chan" w:date="2016-02-15T01:06:00Z">
              <w:rPr/>
            </w:rPrChange>
          </w:rPr>
          <w:br w:type="page"/>
        </w:r>
      </w:del>
    </w:p>
    <w:p w14:paraId="59455039" w14:textId="0A8BD08A" w:rsidR="00676B9E" w:rsidRPr="00034770" w:rsidDel="002D4FCF" w:rsidRDefault="00676B9E">
      <w:pPr>
        <w:jc w:val="both"/>
        <w:rPr>
          <w:del w:id="579" w:author="Lucas Chan" w:date="2016-01-31T18:51:00Z"/>
          <w:rFonts w:asciiTheme="minorHAnsi" w:hAnsiTheme="minorHAnsi"/>
          <w:rPrChange w:id="580" w:author="Lucas Chan" w:date="2016-02-15T01:06:00Z">
            <w:rPr>
              <w:del w:id="581" w:author="Lucas Chan" w:date="2016-01-31T18:51:00Z"/>
            </w:rPr>
          </w:rPrChange>
        </w:rPr>
      </w:pPr>
    </w:p>
    <w:p w14:paraId="53237059" w14:textId="30CBF67B" w:rsidR="00676B9E" w:rsidRPr="00034770" w:rsidDel="002D4FCF" w:rsidRDefault="00676B9E">
      <w:pPr>
        <w:rPr>
          <w:del w:id="582" w:author="Lucas Chan" w:date="2016-01-31T18:51:00Z"/>
          <w:rFonts w:asciiTheme="minorHAnsi" w:hAnsiTheme="minorHAnsi"/>
          <w:rPrChange w:id="583" w:author="Lucas Chan" w:date="2016-02-15T01:06:00Z">
            <w:rPr>
              <w:del w:id="584" w:author="Lucas Chan" w:date="2016-01-31T18:51:00Z"/>
            </w:rPr>
          </w:rPrChange>
        </w:rPr>
      </w:pPr>
    </w:p>
    <w:p w14:paraId="1199F7C7" w14:textId="069A4F41" w:rsidR="00676B9E" w:rsidRPr="00034770" w:rsidDel="002D4FCF" w:rsidRDefault="009E602E">
      <w:pPr>
        <w:pStyle w:val="Subtitle"/>
        <w:spacing w:after="0"/>
        <w:contextualSpacing w:val="0"/>
        <w:jc w:val="right"/>
        <w:rPr>
          <w:del w:id="585" w:author="Lucas Chan" w:date="2016-01-31T18:51:00Z"/>
          <w:rFonts w:asciiTheme="minorHAnsi" w:hAnsiTheme="minorHAnsi"/>
          <w:rPrChange w:id="586" w:author="Lucas Chan" w:date="2016-02-15T01:06:00Z">
            <w:rPr>
              <w:del w:id="587" w:author="Lucas Chan" w:date="2016-01-31T18:51:00Z"/>
            </w:rPr>
          </w:rPrChange>
        </w:rPr>
      </w:pPr>
      <w:bookmarkStart w:id="588" w:name="h.n0lmvqdx9us9" w:colFirst="0" w:colLast="0"/>
      <w:bookmarkEnd w:id="588"/>
      <w:del w:id="589" w:author="Lucas Chan" w:date="2016-01-31T18:51:00Z">
        <w:r w:rsidRPr="00034770" w:rsidDel="002D4FCF">
          <w:rPr>
            <w:rFonts w:asciiTheme="minorHAnsi" w:hAnsiTheme="minorHAnsi"/>
            <w:sz w:val="20"/>
            <w:szCs w:val="20"/>
            <w:rPrChange w:id="590" w:author="Lucas Chan" w:date="2016-02-15T01:06:00Z">
              <w:rPr>
                <w:sz w:val="20"/>
                <w:szCs w:val="20"/>
              </w:rPr>
            </w:rPrChange>
          </w:rPr>
          <w:delText>Lucas Chan</w:delText>
        </w:r>
      </w:del>
    </w:p>
    <w:p w14:paraId="5AC340EB" w14:textId="5561020A" w:rsidR="00676B9E" w:rsidRPr="00034770" w:rsidDel="002D4FCF" w:rsidRDefault="009E602E">
      <w:pPr>
        <w:pStyle w:val="Subtitle"/>
        <w:spacing w:after="0"/>
        <w:contextualSpacing w:val="0"/>
        <w:jc w:val="right"/>
        <w:rPr>
          <w:del w:id="591" w:author="Lucas Chan" w:date="2016-01-31T18:51:00Z"/>
          <w:rFonts w:asciiTheme="minorHAnsi" w:hAnsiTheme="minorHAnsi"/>
          <w:rPrChange w:id="592" w:author="Lucas Chan" w:date="2016-02-15T01:06:00Z">
            <w:rPr>
              <w:del w:id="593" w:author="Lucas Chan" w:date="2016-01-31T18:51:00Z"/>
            </w:rPr>
          </w:rPrChange>
        </w:rPr>
      </w:pPr>
      <w:bookmarkStart w:id="594" w:name="h.onzuf3nkn720" w:colFirst="0" w:colLast="0"/>
      <w:bookmarkEnd w:id="594"/>
      <w:del w:id="595" w:author="Lucas Chan" w:date="2016-01-31T18:51:00Z">
        <w:r w:rsidRPr="00034770" w:rsidDel="002D4FCF">
          <w:rPr>
            <w:rFonts w:asciiTheme="minorHAnsi" w:hAnsiTheme="minorHAnsi"/>
            <w:sz w:val="20"/>
            <w:szCs w:val="20"/>
            <w:rPrChange w:id="596" w:author="Lucas Chan" w:date="2016-02-15T01:06:00Z">
              <w:rPr>
                <w:sz w:val="20"/>
                <w:szCs w:val="20"/>
              </w:rPr>
            </w:rPrChange>
          </w:rPr>
          <w:delText>Delan Elliot</w:delText>
        </w:r>
      </w:del>
    </w:p>
    <w:p w14:paraId="0F9E56FC" w14:textId="3A5D2A85" w:rsidR="00676B9E" w:rsidRPr="00034770" w:rsidDel="002D4FCF" w:rsidRDefault="009E602E">
      <w:pPr>
        <w:pStyle w:val="Subtitle"/>
        <w:spacing w:after="0"/>
        <w:contextualSpacing w:val="0"/>
        <w:jc w:val="right"/>
        <w:rPr>
          <w:del w:id="597" w:author="Lucas Chan" w:date="2016-01-31T18:51:00Z"/>
          <w:rFonts w:asciiTheme="minorHAnsi" w:hAnsiTheme="minorHAnsi"/>
          <w:rPrChange w:id="598" w:author="Lucas Chan" w:date="2016-02-15T01:06:00Z">
            <w:rPr>
              <w:del w:id="599" w:author="Lucas Chan" w:date="2016-01-31T18:51:00Z"/>
            </w:rPr>
          </w:rPrChange>
        </w:rPr>
      </w:pPr>
      <w:del w:id="600" w:author="Lucas Chan" w:date="2016-01-31T18:51:00Z">
        <w:r w:rsidRPr="00034770" w:rsidDel="002D4FCF">
          <w:rPr>
            <w:rFonts w:asciiTheme="minorHAnsi" w:hAnsiTheme="minorHAnsi"/>
            <w:sz w:val="20"/>
            <w:szCs w:val="20"/>
            <w:rPrChange w:id="601" w:author="Lucas Chan" w:date="2016-02-15T01:06:00Z">
              <w:rPr>
                <w:sz w:val="20"/>
                <w:szCs w:val="20"/>
              </w:rPr>
            </w:rPrChange>
          </w:rPr>
          <w:delText>Derek Hirotsu</w:delText>
        </w:r>
      </w:del>
    </w:p>
    <w:p w14:paraId="487BAC55" w14:textId="44FBB064" w:rsidR="00676B9E" w:rsidRPr="00034770" w:rsidDel="002D4FCF" w:rsidRDefault="009E602E">
      <w:pPr>
        <w:pStyle w:val="Subtitle"/>
        <w:spacing w:after="0"/>
        <w:contextualSpacing w:val="0"/>
        <w:jc w:val="right"/>
        <w:rPr>
          <w:del w:id="602" w:author="Lucas Chan" w:date="2016-01-31T18:51:00Z"/>
          <w:rFonts w:asciiTheme="minorHAnsi" w:hAnsiTheme="minorHAnsi"/>
          <w:rPrChange w:id="603" w:author="Lucas Chan" w:date="2016-02-15T01:06:00Z">
            <w:rPr>
              <w:del w:id="604" w:author="Lucas Chan" w:date="2016-01-31T18:51:00Z"/>
            </w:rPr>
          </w:rPrChange>
        </w:rPr>
      </w:pPr>
      <w:del w:id="605" w:author="Lucas Chan" w:date="2016-01-31T18:51:00Z">
        <w:r w:rsidRPr="00034770" w:rsidDel="002D4FCF">
          <w:rPr>
            <w:rFonts w:asciiTheme="minorHAnsi" w:hAnsiTheme="minorHAnsi"/>
            <w:sz w:val="20"/>
            <w:szCs w:val="20"/>
            <w:rPrChange w:id="606" w:author="Lucas Chan" w:date="2016-02-15T01:06:00Z">
              <w:rPr>
                <w:sz w:val="20"/>
                <w:szCs w:val="20"/>
              </w:rPr>
            </w:rPrChange>
          </w:rPr>
          <w:delText>Jim Ko</w:delText>
        </w:r>
      </w:del>
    </w:p>
    <w:p w14:paraId="4B8F07DA" w14:textId="634A1138" w:rsidR="00676B9E" w:rsidRPr="00034770" w:rsidDel="002D4FCF" w:rsidRDefault="009E602E">
      <w:pPr>
        <w:pStyle w:val="Subtitle"/>
        <w:spacing w:after="0"/>
        <w:contextualSpacing w:val="0"/>
        <w:jc w:val="right"/>
        <w:rPr>
          <w:del w:id="607" w:author="Lucas Chan" w:date="2016-01-31T18:51:00Z"/>
          <w:rFonts w:asciiTheme="minorHAnsi" w:hAnsiTheme="minorHAnsi"/>
          <w:rPrChange w:id="608" w:author="Lucas Chan" w:date="2016-02-15T01:06:00Z">
            <w:rPr>
              <w:del w:id="609" w:author="Lucas Chan" w:date="2016-01-31T18:51:00Z"/>
            </w:rPr>
          </w:rPrChange>
        </w:rPr>
      </w:pPr>
      <w:bookmarkStart w:id="610" w:name="h.vmrzsphm3eo0" w:colFirst="0" w:colLast="0"/>
      <w:bookmarkEnd w:id="610"/>
      <w:del w:id="611" w:author="Lucas Chan" w:date="2016-01-31T18:51:00Z">
        <w:r w:rsidRPr="00034770" w:rsidDel="002D4FCF">
          <w:rPr>
            <w:rFonts w:asciiTheme="minorHAnsi" w:hAnsiTheme="minorHAnsi"/>
            <w:sz w:val="20"/>
            <w:szCs w:val="20"/>
            <w:rPrChange w:id="612" w:author="Lucas Chan" w:date="2016-02-15T01:06:00Z">
              <w:rPr>
                <w:sz w:val="20"/>
                <w:szCs w:val="20"/>
              </w:rPr>
            </w:rPrChange>
          </w:rPr>
          <w:delText>Daniel Park</w:delText>
        </w:r>
      </w:del>
    </w:p>
    <w:p w14:paraId="492D2145" w14:textId="162C0851" w:rsidR="00676B9E" w:rsidRPr="00034770" w:rsidDel="002D4FCF" w:rsidRDefault="009E602E">
      <w:pPr>
        <w:pStyle w:val="Title"/>
        <w:jc w:val="center"/>
        <w:rPr>
          <w:del w:id="613" w:author="Lucas Chan" w:date="2016-01-31T18:51:00Z"/>
          <w:rFonts w:asciiTheme="minorHAnsi" w:hAnsiTheme="minorHAnsi"/>
          <w:rPrChange w:id="614" w:author="Lucas Chan" w:date="2016-02-15T01:06:00Z">
            <w:rPr>
              <w:del w:id="615" w:author="Lucas Chan" w:date="2016-01-31T18:51:00Z"/>
            </w:rPr>
          </w:rPrChange>
        </w:rPr>
        <w:pPrChange w:id="616" w:author="Jim Ko" w:date="2016-01-30T22:59:00Z">
          <w:pPr>
            <w:jc w:val="center"/>
          </w:pPr>
        </w:pPrChange>
      </w:pPr>
      <w:del w:id="617" w:author="Lucas Chan" w:date="2016-01-31T18:51:00Z">
        <w:r w:rsidRPr="00034770" w:rsidDel="002D4FCF">
          <w:rPr>
            <w:rFonts w:asciiTheme="minorHAnsi" w:hAnsiTheme="minorHAnsi"/>
            <w:rPrChange w:id="618" w:author="Lucas Chan" w:date="2016-02-15T01:06:00Z">
              <w:rPr/>
            </w:rPrChange>
          </w:rPr>
          <w:delText>COMP 1536 Milestone 1 Set B</w:delText>
        </w:r>
      </w:del>
    </w:p>
    <w:p w14:paraId="63621D32" w14:textId="3247CFB0" w:rsidR="00676B9E" w:rsidRPr="00034770" w:rsidDel="002D4FCF" w:rsidRDefault="00676B9E">
      <w:pPr>
        <w:jc w:val="both"/>
        <w:rPr>
          <w:del w:id="619" w:author="Lucas Chan" w:date="2016-01-31T18:51:00Z"/>
          <w:rFonts w:asciiTheme="minorHAnsi" w:hAnsiTheme="minorHAnsi"/>
          <w:rPrChange w:id="620" w:author="Lucas Chan" w:date="2016-02-15T01:06:00Z">
            <w:rPr>
              <w:del w:id="621" w:author="Lucas Chan" w:date="2016-01-31T18:51:00Z"/>
            </w:rPr>
          </w:rPrChange>
        </w:rPr>
      </w:pPr>
    </w:p>
    <w:p w14:paraId="4606EBCB" w14:textId="6DE39B87" w:rsidR="00676B9E" w:rsidRPr="00034770" w:rsidDel="002D4FCF" w:rsidRDefault="005C3AAE">
      <w:pPr>
        <w:pStyle w:val="Heading7"/>
        <w:rPr>
          <w:del w:id="622" w:author="Lucas Chan" w:date="2016-01-31T18:51:00Z"/>
          <w:rFonts w:asciiTheme="minorHAnsi" w:hAnsiTheme="minorHAnsi"/>
          <w:b/>
          <w:sz w:val="26"/>
          <w:szCs w:val="26"/>
          <w:rPrChange w:id="623" w:author="Lucas Chan" w:date="2016-02-15T01:06:00Z">
            <w:rPr>
              <w:del w:id="624" w:author="Lucas Chan" w:date="2016-01-31T18:51:00Z"/>
            </w:rPr>
          </w:rPrChange>
        </w:rPr>
        <w:pPrChange w:id="625" w:author="Jim Ko" w:date="2016-01-30T22:54:00Z">
          <w:pPr>
            <w:jc w:val="both"/>
          </w:pPr>
        </w:pPrChange>
      </w:pPr>
      <w:ins w:id="626" w:author="Jim Ko" w:date="2016-01-30T22:11:00Z">
        <w:del w:id="627" w:author="Lucas Chan" w:date="2016-01-31T18:51:00Z">
          <w:r w:rsidRPr="00034770" w:rsidDel="002D4FCF">
            <w:rPr>
              <w:rFonts w:asciiTheme="minorHAnsi" w:hAnsiTheme="minorHAnsi"/>
              <w:b/>
              <w:i w:val="0"/>
              <w:iCs w:val="0"/>
              <w:sz w:val="26"/>
              <w:szCs w:val="26"/>
              <w:rPrChange w:id="628" w:author="Lucas Chan" w:date="2016-02-15T01:06:00Z">
                <w:rPr>
                  <w:i/>
                  <w:iCs/>
                </w:rPr>
              </w:rPrChange>
            </w:rPr>
            <w:delText>Project Proposal</w:delText>
          </w:r>
        </w:del>
      </w:ins>
      <w:del w:id="629" w:author="Lucas Chan" w:date="2016-01-31T18:51:00Z">
        <w:r w:rsidR="009E602E" w:rsidRPr="00034770" w:rsidDel="002D4FCF">
          <w:rPr>
            <w:rFonts w:asciiTheme="minorHAnsi" w:hAnsiTheme="minorHAnsi"/>
            <w:b/>
            <w:i w:val="0"/>
            <w:iCs w:val="0"/>
            <w:sz w:val="26"/>
            <w:szCs w:val="26"/>
            <w:rPrChange w:id="630" w:author="Lucas Chan" w:date="2016-02-15T01:06:00Z">
              <w:rPr>
                <w:i/>
                <w:iCs/>
              </w:rPr>
            </w:rPrChange>
          </w:rPr>
          <w:delText>Topic:</w:delText>
        </w:r>
      </w:del>
    </w:p>
    <w:p w14:paraId="1290A26A" w14:textId="147ABE59" w:rsidR="00676B9E" w:rsidRPr="00034770" w:rsidDel="002D4FCF" w:rsidRDefault="009E602E">
      <w:pPr>
        <w:jc w:val="both"/>
        <w:rPr>
          <w:del w:id="631" w:author="Lucas Chan" w:date="2016-01-31T18:51:00Z"/>
          <w:rFonts w:asciiTheme="minorHAnsi" w:hAnsiTheme="minorHAnsi"/>
          <w:rPrChange w:id="632" w:author="Lucas Chan" w:date="2016-02-15T01:06:00Z">
            <w:rPr>
              <w:del w:id="633" w:author="Lucas Chan" w:date="2016-01-31T18:51:00Z"/>
            </w:rPr>
          </w:rPrChange>
        </w:rPr>
      </w:pPr>
      <w:del w:id="634" w:author="Lucas Chan" w:date="2016-01-31T18:51:00Z">
        <w:r w:rsidRPr="00034770" w:rsidDel="002D4FCF">
          <w:rPr>
            <w:rFonts w:asciiTheme="minorHAnsi" w:hAnsiTheme="minorHAnsi"/>
            <w:rPrChange w:id="635" w:author="Lucas Chan" w:date="2016-02-15T01:06:00Z">
              <w:rPr/>
            </w:rPrChange>
          </w:rPr>
          <w:delText xml:space="preserve">     We propose to build a website for a theoretical ski/board shop</w:delText>
        </w:r>
      </w:del>
      <w:ins w:id="636" w:author="Jim Ko" w:date="2016-01-30T22:17:00Z">
        <w:del w:id="637" w:author="Lucas Chan" w:date="2016-01-31T18:51:00Z">
          <w:r w:rsidR="00AF35BD" w:rsidRPr="00034770" w:rsidDel="002D4FCF">
            <w:rPr>
              <w:rFonts w:asciiTheme="minorHAnsi" w:hAnsiTheme="minorHAnsi"/>
              <w:rPrChange w:id="638" w:author="Lucas Chan" w:date="2016-02-15T01:06:00Z">
                <w:rPr/>
              </w:rPrChange>
            </w:rPr>
            <w:delText xml:space="preserve"> </w:delText>
          </w:r>
        </w:del>
      </w:ins>
      <w:ins w:id="639" w:author="Jim Ko" w:date="2016-01-30T22:16:00Z">
        <w:del w:id="640" w:author="Lucas Chan" w:date="2016-01-31T18:51:00Z">
          <w:r w:rsidR="00AF35BD" w:rsidRPr="00034770" w:rsidDel="002D4FCF">
            <w:rPr>
              <w:rFonts w:asciiTheme="minorHAnsi" w:hAnsiTheme="minorHAnsi"/>
              <w:rPrChange w:id="641" w:author="Lucas Chan" w:date="2016-02-15T01:06:00Z">
                <w:rPr/>
              </w:rPrChange>
            </w:rPr>
            <w:delText xml:space="preserve">called </w:delText>
          </w:r>
          <w:r w:rsidR="00AF35BD" w:rsidRPr="00034770" w:rsidDel="002D4FCF">
            <w:rPr>
              <w:rFonts w:asciiTheme="minorHAnsi" w:hAnsiTheme="minorHAnsi"/>
              <w:i/>
              <w:rPrChange w:id="642" w:author="Lucas Chan" w:date="2016-02-15T01:06:00Z">
                <w:rPr>
                  <w:i/>
                </w:rPr>
              </w:rPrChange>
            </w:rPr>
            <w:delText>AlpineKo Ski and Board</w:delText>
          </w:r>
          <w:r w:rsidR="00AF35BD" w:rsidRPr="00034770" w:rsidDel="002D4FCF">
            <w:rPr>
              <w:rFonts w:asciiTheme="minorHAnsi" w:hAnsiTheme="minorHAnsi"/>
              <w:rPrChange w:id="643" w:author="Lucas Chan" w:date="2016-02-15T01:06:00Z">
                <w:rPr/>
              </w:rPrChange>
            </w:rPr>
            <w:delText xml:space="preserve"> </w:delText>
          </w:r>
        </w:del>
      </w:ins>
      <w:del w:id="644" w:author="Lucas Chan" w:date="2016-01-31T18:51:00Z">
        <w:r w:rsidRPr="00034770" w:rsidDel="002D4FCF">
          <w:rPr>
            <w:rFonts w:asciiTheme="minorHAnsi" w:hAnsiTheme="minorHAnsi"/>
            <w:rPrChange w:id="645" w:author="Lucas Chan" w:date="2016-02-15T01:06:00Z">
              <w:rPr/>
            </w:rPrChange>
          </w:rPr>
          <w:delText xml:space="preserve"> l</w:delText>
        </w:r>
      </w:del>
      <w:ins w:id="646" w:author="Jim Ko" w:date="2016-01-30T22:18:00Z">
        <w:del w:id="647" w:author="Lucas Chan" w:date="2016-01-31T18:51:00Z">
          <w:r w:rsidR="00AF35BD" w:rsidRPr="00034770" w:rsidDel="002D4FCF">
            <w:rPr>
              <w:rFonts w:asciiTheme="minorHAnsi" w:hAnsiTheme="minorHAnsi"/>
              <w:rPrChange w:id="648" w:author="Lucas Chan" w:date="2016-02-15T01:06:00Z">
                <w:rPr/>
              </w:rPrChange>
            </w:rPr>
            <w:delText>l</w:delText>
          </w:r>
        </w:del>
      </w:ins>
      <w:del w:id="649" w:author="Lucas Chan" w:date="2016-01-31T18:51:00Z">
        <w:r w:rsidRPr="00034770" w:rsidDel="002D4FCF">
          <w:rPr>
            <w:rFonts w:asciiTheme="minorHAnsi" w:hAnsiTheme="minorHAnsi"/>
            <w:rPrChange w:id="650" w:author="Lucas Chan" w:date="2016-02-15T01:06:00Z">
              <w:rPr/>
            </w:rPrChange>
          </w:rPr>
          <w:delText xml:space="preserve">ocated here in a </w:delText>
        </w:r>
      </w:del>
      <w:ins w:id="651" w:author="Jim Ko" w:date="2016-01-30T22:17:00Z">
        <w:del w:id="652" w:author="Lucas Chan" w:date="2016-01-31T18:51:00Z">
          <w:r w:rsidR="00AF35BD" w:rsidRPr="00034770" w:rsidDel="002D4FCF">
            <w:rPr>
              <w:rFonts w:asciiTheme="minorHAnsi" w:hAnsiTheme="minorHAnsi"/>
              <w:rPrChange w:id="653" w:author="Lucas Chan" w:date="2016-02-15T01:06:00Z">
                <w:rPr/>
              </w:rPrChange>
            </w:rPr>
            <w:delText xml:space="preserve"> </w:delText>
          </w:r>
        </w:del>
      </w:ins>
      <w:del w:id="654" w:author="Lucas Chan" w:date="2016-01-31T18:51:00Z">
        <w:r w:rsidRPr="00034770" w:rsidDel="002D4FCF">
          <w:rPr>
            <w:rFonts w:asciiTheme="minorHAnsi" w:hAnsiTheme="minorHAnsi"/>
            <w:rPrChange w:id="655" w:author="Lucas Chan" w:date="2016-02-15T01:06:00Z">
              <w:rPr/>
            </w:rPrChange>
          </w:rPr>
          <w:delText>Vancouver</w:delText>
        </w:r>
      </w:del>
      <w:ins w:id="656" w:author="Jim Ko" w:date="2016-01-30T22:17:00Z">
        <w:del w:id="657" w:author="Lucas Chan" w:date="2016-01-31T18:51:00Z">
          <w:r w:rsidR="00AF35BD" w:rsidRPr="00034770" w:rsidDel="002D4FCF">
            <w:rPr>
              <w:rFonts w:asciiTheme="minorHAnsi" w:hAnsiTheme="minorHAnsi"/>
              <w:rPrChange w:id="658" w:author="Lucas Chan" w:date="2016-02-15T01:06:00Z">
                <w:rPr/>
              </w:rPrChange>
            </w:rPr>
            <w:delText>.</w:delText>
          </w:r>
        </w:del>
      </w:ins>
      <w:del w:id="659" w:author="Lucas Chan" w:date="2016-01-31T18:51:00Z">
        <w:r w:rsidRPr="00034770" w:rsidDel="002D4FCF">
          <w:rPr>
            <w:rFonts w:asciiTheme="minorHAnsi" w:hAnsiTheme="minorHAnsi"/>
            <w:rPrChange w:id="660" w:author="Lucas Chan" w:date="2016-02-15T01:06:00Z">
              <w:rPr/>
            </w:rPrChange>
          </w:rPr>
          <w:delText xml:space="preserve"> called </w:delText>
        </w:r>
        <w:r w:rsidRPr="00034770" w:rsidDel="002D4FCF">
          <w:rPr>
            <w:rFonts w:asciiTheme="minorHAnsi" w:hAnsiTheme="minorHAnsi"/>
            <w:i/>
            <w:rPrChange w:id="661" w:author="Lucas Chan" w:date="2016-02-15T01:06:00Z">
              <w:rPr>
                <w:i/>
              </w:rPr>
            </w:rPrChange>
          </w:rPr>
          <w:delText>AlpineKo Ski and Board</w:delText>
        </w:r>
        <w:r w:rsidRPr="00034770" w:rsidDel="002D4FCF">
          <w:rPr>
            <w:rFonts w:asciiTheme="minorHAnsi" w:hAnsiTheme="minorHAnsi"/>
            <w:rPrChange w:id="662" w:author="Lucas Chan" w:date="2016-02-15T01:06:00Z">
              <w:rPr/>
            </w:rPrChange>
          </w:rPr>
          <w:delText xml:space="preserve">. </w:delText>
        </w:r>
      </w:del>
    </w:p>
    <w:p w14:paraId="51B383EA" w14:textId="43E517D3" w:rsidR="00676B9E" w:rsidRPr="00034770" w:rsidDel="002D4FCF" w:rsidRDefault="00676B9E">
      <w:pPr>
        <w:jc w:val="both"/>
        <w:rPr>
          <w:ins w:id="663" w:author="Jim Ko" w:date="2016-01-30T22:19:00Z"/>
          <w:del w:id="664" w:author="Lucas Chan" w:date="2016-01-31T18:51:00Z"/>
          <w:rFonts w:asciiTheme="minorHAnsi" w:hAnsiTheme="minorHAnsi"/>
          <w:rPrChange w:id="665" w:author="Lucas Chan" w:date="2016-02-15T01:06:00Z">
            <w:rPr>
              <w:ins w:id="666" w:author="Jim Ko" w:date="2016-01-30T22:19:00Z"/>
              <w:del w:id="667" w:author="Lucas Chan" w:date="2016-01-31T18:51:00Z"/>
            </w:rPr>
          </w:rPrChange>
        </w:rPr>
      </w:pPr>
    </w:p>
    <w:p w14:paraId="6ED885D1" w14:textId="2F390BB4" w:rsidR="00AF35BD" w:rsidRPr="00034770" w:rsidDel="002D4FCF" w:rsidRDefault="00C2159B">
      <w:pPr>
        <w:pStyle w:val="Heading7"/>
        <w:rPr>
          <w:del w:id="668" w:author="Lucas Chan" w:date="2016-01-31T18:51:00Z"/>
          <w:rFonts w:asciiTheme="minorHAnsi" w:hAnsiTheme="minorHAnsi"/>
          <w:b/>
          <w:sz w:val="26"/>
          <w:szCs w:val="26"/>
          <w:rPrChange w:id="669" w:author="Lucas Chan" w:date="2016-02-15T01:06:00Z">
            <w:rPr>
              <w:del w:id="670" w:author="Lucas Chan" w:date="2016-01-31T18:51:00Z"/>
            </w:rPr>
          </w:rPrChange>
        </w:rPr>
        <w:pPrChange w:id="671" w:author="Jim Ko" w:date="2016-01-30T22:54:00Z">
          <w:pPr>
            <w:jc w:val="both"/>
          </w:pPr>
        </w:pPrChange>
      </w:pPr>
      <w:ins w:id="672" w:author="Jim Ko" w:date="2016-01-30T22:25:00Z">
        <w:del w:id="673" w:author="Lucas Chan" w:date="2016-01-31T18:51:00Z">
          <w:r w:rsidRPr="00034770" w:rsidDel="002D4FCF">
            <w:rPr>
              <w:rFonts w:asciiTheme="minorHAnsi" w:hAnsiTheme="minorHAnsi"/>
              <w:b/>
              <w:i w:val="0"/>
              <w:iCs w:val="0"/>
              <w:sz w:val="26"/>
              <w:szCs w:val="26"/>
              <w:rPrChange w:id="674" w:author="Lucas Chan" w:date="2016-02-15T01:06:00Z">
                <w:rPr>
                  <w:i/>
                  <w:iCs/>
                </w:rPr>
              </w:rPrChange>
            </w:rPr>
            <w:delText>Purpose</w:delText>
          </w:r>
        </w:del>
      </w:ins>
    </w:p>
    <w:p w14:paraId="03928CA7" w14:textId="007792A2" w:rsidR="00676B9E" w:rsidRPr="00034770" w:rsidDel="002D4FCF" w:rsidRDefault="009E602E">
      <w:pPr>
        <w:contextualSpacing/>
        <w:jc w:val="both"/>
        <w:rPr>
          <w:del w:id="675" w:author="Lucas Chan" w:date="2016-01-31T18:51:00Z"/>
          <w:rFonts w:asciiTheme="minorHAnsi" w:hAnsiTheme="minorHAnsi"/>
          <w:rPrChange w:id="676" w:author="Lucas Chan" w:date="2016-02-15T01:06:00Z">
            <w:rPr>
              <w:del w:id="677" w:author="Lucas Chan" w:date="2016-01-31T18:51:00Z"/>
            </w:rPr>
          </w:rPrChange>
        </w:rPr>
        <w:pPrChange w:id="678" w:author="Jim Ko" w:date="2016-01-30T22:19:00Z">
          <w:pPr>
            <w:numPr>
              <w:numId w:val="1"/>
            </w:numPr>
            <w:ind w:left="720" w:hanging="360"/>
            <w:contextualSpacing/>
            <w:jc w:val="both"/>
          </w:pPr>
        </w:pPrChange>
      </w:pPr>
      <w:ins w:id="679" w:author="Jim Ko" w:date="2016-01-30T22:56:00Z">
        <w:del w:id="680" w:author="Lucas Chan" w:date="2016-01-31T18:51:00Z">
          <w:r w:rsidRPr="00034770" w:rsidDel="002D4FCF">
            <w:rPr>
              <w:rFonts w:asciiTheme="minorHAnsi" w:hAnsiTheme="minorHAnsi"/>
              <w:rPrChange w:id="681" w:author="Lucas Chan" w:date="2016-02-15T01:06:00Z">
                <w:rPr/>
              </w:rPrChange>
            </w:rPr>
            <w:delText xml:space="preserve">     </w:delText>
          </w:r>
        </w:del>
      </w:ins>
      <w:del w:id="682" w:author="Lucas Chan" w:date="2016-01-31T18:51:00Z">
        <w:r w:rsidRPr="00034770" w:rsidDel="002D4FCF">
          <w:rPr>
            <w:rFonts w:asciiTheme="minorHAnsi" w:hAnsiTheme="minorHAnsi"/>
            <w:rPrChange w:id="683" w:author="Lucas Chan" w:date="2016-02-15T01:06:00Z">
              <w:rPr/>
            </w:rPrChange>
          </w:rPr>
          <w:delText xml:space="preserve">Our business offers equipment tune up and repair, gear rentals, and ski/ride lessons. The purpose of the site would be to provide current and potential customers with information and a portal for booking our services. </w:delText>
        </w:r>
      </w:del>
    </w:p>
    <w:p w14:paraId="282AA189" w14:textId="064113FE" w:rsidR="00676B9E" w:rsidRPr="00034770" w:rsidDel="002D4FCF" w:rsidRDefault="00676B9E">
      <w:pPr>
        <w:jc w:val="both"/>
        <w:rPr>
          <w:ins w:id="684" w:author="Jim Ko" w:date="2016-01-30T22:22:00Z"/>
          <w:del w:id="685" w:author="Lucas Chan" w:date="2016-01-31T18:51:00Z"/>
          <w:rFonts w:asciiTheme="minorHAnsi" w:hAnsiTheme="minorHAnsi"/>
          <w:rPrChange w:id="686" w:author="Lucas Chan" w:date="2016-02-15T01:06:00Z">
            <w:rPr>
              <w:ins w:id="687" w:author="Jim Ko" w:date="2016-01-30T22:22:00Z"/>
              <w:del w:id="688" w:author="Lucas Chan" w:date="2016-01-31T18:51:00Z"/>
            </w:rPr>
          </w:rPrChange>
        </w:rPr>
      </w:pPr>
    </w:p>
    <w:p w14:paraId="0683C776" w14:textId="253B7579" w:rsidR="00AF35BD" w:rsidRPr="00034770" w:rsidDel="002D4FCF" w:rsidRDefault="00C2159B">
      <w:pPr>
        <w:pStyle w:val="Heading7"/>
        <w:rPr>
          <w:del w:id="689" w:author="Lucas Chan" w:date="2016-01-31T18:51:00Z"/>
          <w:rFonts w:asciiTheme="minorHAnsi" w:hAnsiTheme="minorHAnsi"/>
          <w:b/>
          <w:sz w:val="26"/>
          <w:szCs w:val="26"/>
          <w:rPrChange w:id="690" w:author="Lucas Chan" w:date="2016-02-15T01:06:00Z">
            <w:rPr>
              <w:del w:id="691" w:author="Lucas Chan" w:date="2016-01-31T18:51:00Z"/>
            </w:rPr>
          </w:rPrChange>
        </w:rPr>
        <w:pPrChange w:id="692" w:author="Jim Ko" w:date="2016-01-30T22:54:00Z">
          <w:pPr>
            <w:jc w:val="both"/>
          </w:pPr>
        </w:pPrChange>
      </w:pPr>
      <w:ins w:id="693" w:author="Jim Ko" w:date="2016-01-30T22:25:00Z">
        <w:del w:id="694" w:author="Lucas Chan" w:date="2016-01-31T18:51:00Z">
          <w:r w:rsidRPr="00034770" w:rsidDel="002D4FCF">
            <w:rPr>
              <w:rFonts w:asciiTheme="minorHAnsi" w:hAnsiTheme="minorHAnsi"/>
              <w:b/>
              <w:i w:val="0"/>
              <w:iCs w:val="0"/>
              <w:sz w:val="26"/>
              <w:szCs w:val="26"/>
              <w:rPrChange w:id="695" w:author="Lucas Chan" w:date="2016-02-15T01:06:00Z">
                <w:rPr>
                  <w:i/>
                  <w:iCs/>
                </w:rPr>
              </w:rPrChange>
            </w:rPr>
            <w:delText>Objective</w:delText>
          </w:r>
        </w:del>
      </w:ins>
    </w:p>
    <w:p w14:paraId="0887A04F" w14:textId="76A238D0" w:rsidR="00C2159B" w:rsidRPr="00034770" w:rsidDel="002D4FCF" w:rsidRDefault="009E602E">
      <w:pPr>
        <w:contextualSpacing/>
        <w:jc w:val="both"/>
        <w:rPr>
          <w:del w:id="696" w:author="Lucas Chan" w:date="2016-01-31T18:51:00Z"/>
          <w:rFonts w:asciiTheme="minorHAnsi" w:hAnsiTheme="minorHAnsi"/>
          <w:rPrChange w:id="697" w:author="Lucas Chan" w:date="2016-02-15T01:06:00Z">
            <w:rPr>
              <w:del w:id="698" w:author="Lucas Chan" w:date="2016-01-31T18:51:00Z"/>
            </w:rPr>
          </w:rPrChange>
        </w:rPr>
      </w:pPr>
      <w:ins w:id="699" w:author="Jim Ko" w:date="2016-01-30T22:56:00Z">
        <w:del w:id="700" w:author="Lucas Chan" w:date="2016-01-31T18:51:00Z">
          <w:r w:rsidRPr="00034770" w:rsidDel="002D4FCF">
            <w:rPr>
              <w:rFonts w:asciiTheme="minorHAnsi" w:hAnsiTheme="minorHAnsi"/>
              <w:rPrChange w:id="701" w:author="Lucas Chan" w:date="2016-02-15T01:06:00Z">
                <w:rPr/>
              </w:rPrChange>
            </w:rPr>
            <w:delText xml:space="preserve">     </w:delText>
          </w:r>
        </w:del>
      </w:ins>
      <w:del w:id="702" w:author="Lucas Chan" w:date="2016-01-31T18:51:00Z">
        <w:r w:rsidRPr="00034770" w:rsidDel="002D4FCF">
          <w:rPr>
            <w:rFonts w:asciiTheme="minorHAnsi" w:hAnsiTheme="minorHAnsi"/>
            <w:rPrChange w:id="703" w:author="Lucas Chan" w:date="2016-02-15T01:06:00Z">
              <w:rPr/>
            </w:rPrChange>
          </w:rPr>
          <w:delText>We aim to create new customers as well as maintain current customers through a user friendly site design with intuitive navigation.</w:delText>
        </w:r>
      </w:del>
      <w:ins w:id="704" w:author="Jim Ko" w:date="2016-01-30T22:30:00Z">
        <w:del w:id="705" w:author="Lucas Chan" w:date="2016-01-31T18:51:00Z">
          <w:r w:rsidR="00C2159B" w:rsidRPr="00034770" w:rsidDel="002D4FCF">
            <w:rPr>
              <w:rFonts w:asciiTheme="minorHAnsi" w:hAnsiTheme="minorHAnsi"/>
              <w:rPrChange w:id="706" w:author="Lucas Chan" w:date="2016-02-15T01:06:00Z">
                <w:rPr/>
              </w:rPrChange>
            </w:rPr>
            <w:delText xml:space="preserve"> </w:delText>
          </w:r>
        </w:del>
      </w:ins>
      <w:moveToRangeStart w:id="707" w:author="Jim Ko" w:date="2016-01-30T22:30:00Z" w:name="move441956359"/>
      <w:moveTo w:id="708" w:author="Jim Ko" w:date="2016-01-30T22:30:00Z">
        <w:del w:id="709" w:author="Lucas Chan" w:date="2016-01-31T18:51:00Z">
          <w:r w:rsidR="00C2159B" w:rsidRPr="00034770" w:rsidDel="002D4FCF">
            <w:rPr>
              <w:rFonts w:asciiTheme="minorHAnsi" w:hAnsiTheme="minorHAnsi"/>
              <w:rPrChange w:id="710" w:author="Lucas Chan" w:date="2016-02-15T01:06:00Z">
                <w:rPr/>
              </w:rPrChange>
            </w:rPr>
            <w:delText xml:space="preserve">Our site has to primarily accomplish three things: list information about our services in a visually appealing manner, direct the user to the appropriate information intuitively, and interact with the user to book lessons and rentals. </w:delText>
          </w:r>
        </w:del>
      </w:moveTo>
    </w:p>
    <w:moveToRangeEnd w:id="707"/>
    <w:p w14:paraId="561DB124" w14:textId="486A7A40" w:rsidR="00676B9E" w:rsidRPr="00034770" w:rsidDel="002D4FCF" w:rsidRDefault="00676B9E">
      <w:pPr>
        <w:contextualSpacing/>
        <w:jc w:val="both"/>
        <w:rPr>
          <w:del w:id="711" w:author="Lucas Chan" w:date="2016-01-31T18:51:00Z"/>
          <w:rFonts w:asciiTheme="minorHAnsi" w:hAnsiTheme="minorHAnsi"/>
          <w:rPrChange w:id="712" w:author="Lucas Chan" w:date="2016-02-15T01:06:00Z">
            <w:rPr>
              <w:del w:id="713" w:author="Lucas Chan" w:date="2016-01-31T18:51:00Z"/>
            </w:rPr>
          </w:rPrChange>
        </w:rPr>
        <w:pPrChange w:id="714" w:author="Jim Ko" w:date="2016-01-30T22:22:00Z">
          <w:pPr>
            <w:numPr>
              <w:numId w:val="1"/>
            </w:numPr>
            <w:ind w:left="720" w:hanging="360"/>
            <w:contextualSpacing/>
            <w:jc w:val="both"/>
          </w:pPr>
        </w:pPrChange>
      </w:pPr>
    </w:p>
    <w:p w14:paraId="4C21A5FE" w14:textId="0938B058" w:rsidR="00C2159B" w:rsidRPr="00034770" w:rsidDel="002D4FCF" w:rsidRDefault="00C2159B">
      <w:pPr>
        <w:pStyle w:val="Heading7"/>
        <w:rPr>
          <w:del w:id="715" w:author="Lucas Chan" w:date="2016-01-31T18:51:00Z"/>
          <w:rFonts w:asciiTheme="minorHAnsi" w:hAnsiTheme="minorHAnsi"/>
          <w:b/>
          <w:sz w:val="26"/>
          <w:szCs w:val="26"/>
          <w:rPrChange w:id="716" w:author="Lucas Chan" w:date="2016-02-15T01:06:00Z">
            <w:rPr>
              <w:del w:id="717" w:author="Lucas Chan" w:date="2016-01-31T18:51:00Z"/>
            </w:rPr>
          </w:rPrChange>
        </w:rPr>
        <w:pPrChange w:id="718" w:author="Jim Ko" w:date="2016-01-30T22:54:00Z">
          <w:pPr>
            <w:jc w:val="both"/>
          </w:pPr>
        </w:pPrChange>
      </w:pPr>
      <w:ins w:id="719" w:author="Jim Ko" w:date="2016-01-30T22:26:00Z">
        <w:del w:id="720" w:author="Lucas Chan" w:date="2016-01-31T18:51:00Z">
          <w:r w:rsidRPr="00034770" w:rsidDel="002D4FCF">
            <w:rPr>
              <w:rFonts w:asciiTheme="minorHAnsi" w:hAnsiTheme="minorHAnsi"/>
              <w:b/>
              <w:i w:val="0"/>
              <w:iCs w:val="0"/>
              <w:sz w:val="26"/>
              <w:szCs w:val="26"/>
              <w:rPrChange w:id="721" w:author="Lucas Chan" w:date="2016-02-15T01:06:00Z">
                <w:rPr>
                  <w:i/>
                  <w:iCs/>
                </w:rPr>
              </w:rPrChange>
            </w:rPr>
            <w:delText>Target Audience</w:delText>
          </w:r>
        </w:del>
      </w:ins>
    </w:p>
    <w:p w14:paraId="41E9DB0A" w14:textId="114D3A73" w:rsidR="00676B9E" w:rsidRPr="00034770" w:rsidDel="002D4FCF" w:rsidRDefault="009E602E">
      <w:pPr>
        <w:contextualSpacing/>
        <w:jc w:val="both"/>
        <w:rPr>
          <w:del w:id="722" w:author="Lucas Chan" w:date="2016-01-31T18:51:00Z"/>
          <w:rFonts w:asciiTheme="minorHAnsi" w:hAnsiTheme="minorHAnsi"/>
          <w:rPrChange w:id="723" w:author="Lucas Chan" w:date="2016-02-15T01:06:00Z">
            <w:rPr>
              <w:del w:id="724" w:author="Lucas Chan" w:date="2016-01-31T18:51:00Z"/>
            </w:rPr>
          </w:rPrChange>
        </w:rPr>
        <w:pPrChange w:id="725" w:author="Jim Ko" w:date="2016-01-30T22:56:00Z">
          <w:pPr>
            <w:numPr>
              <w:numId w:val="1"/>
            </w:numPr>
            <w:ind w:left="720" w:hanging="360"/>
            <w:contextualSpacing/>
            <w:jc w:val="both"/>
          </w:pPr>
        </w:pPrChange>
      </w:pPr>
      <w:ins w:id="726" w:author="Jim Ko" w:date="2016-01-30T22:56:00Z">
        <w:del w:id="727" w:author="Lucas Chan" w:date="2016-01-31T18:51:00Z">
          <w:r w:rsidRPr="00034770" w:rsidDel="002D4FCF">
            <w:rPr>
              <w:rFonts w:asciiTheme="minorHAnsi" w:hAnsiTheme="minorHAnsi"/>
              <w:rPrChange w:id="728" w:author="Lucas Chan" w:date="2016-02-15T01:06:00Z">
                <w:rPr/>
              </w:rPrChange>
            </w:rPr>
            <w:delText xml:space="preserve">     </w:delText>
          </w:r>
        </w:del>
      </w:ins>
      <w:del w:id="729" w:author="Lucas Chan" w:date="2016-01-31T18:51:00Z">
        <w:r w:rsidRPr="00034770" w:rsidDel="002D4FCF">
          <w:rPr>
            <w:rFonts w:asciiTheme="minorHAnsi" w:hAnsiTheme="minorHAnsi"/>
            <w:rPrChange w:id="730" w:author="Lucas Chan" w:date="2016-02-15T01:06:00Z">
              <w:rPr/>
            </w:rPrChange>
          </w:rPr>
          <w:delText xml:space="preserve">Our target audience is current and prospective skiers and riders. We also want to make the site easy to use for parents of young potential skiers/riders. The main age demographics are 18-35, both male and female, and to parents of skiing and riding students. </w:delText>
        </w:r>
      </w:del>
    </w:p>
    <w:p w14:paraId="4384D956" w14:textId="5AC81362" w:rsidR="00676B9E" w:rsidRPr="00034770" w:rsidDel="002D4FCF" w:rsidRDefault="00676B9E">
      <w:pPr>
        <w:jc w:val="both"/>
        <w:rPr>
          <w:ins w:id="731" w:author="Jim Ko" w:date="2016-01-30T22:31:00Z"/>
          <w:del w:id="732" w:author="Lucas Chan" w:date="2016-01-31T18:51:00Z"/>
          <w:rFonts w:asciiTheme="minorHAnsi" w:hAnsiTheme="minorHAnsi"/>
          <w:rPrChange w:id="733" w:author="Lucas Chan" w:date="2016-02-15T01:06:00Z">
            <w:rPr>
              <w:ins w:id="734" w:author="Jim Ko" w:date="2016-01-30T22:31:00Z"/>
              <w:del w:id="735" w:author="Lucas Chan" w:date="2016-01-31T18:51:00Z"/>
            </w:rPr>
          </w:rPrChange>
        </w:rPr>
      </w:pPr>
    </w:p>
    <w:p w14:paraId="5A9295C0" w14:textId="38D99F73" w:rsidR="00C2159B" w:rsidRPr="00034770" w:rsidDel="002D4FCF" w:rsidRDefault="00C2159B">
      <w:pPr>
        <w:pStyle w:val="Heading7"/>
        <w:rPr>
          <w:ins w:id="736" w:author="Jim Ko" w:date="2016-01-30T22:26:00Z"/>
          <w:del w:id="737" w:author="Lucas Chan" w:date="2016-01-31T18:51:00Z"/>
          <w:rFonts w:asciiTheme="minorHAnsi" w:hAnsiTheme="minorHAnsi"/>
          <w:b/>
          <w:sz w:val="26"/>
          <w:szCs w:val="26"/>
          <w:rPrChange w:id="738" w:author="Lucas Chan" w:date="2016-02-15T01:06:00Z">
            <w:rPr>
              <w:ins w:id="739" w:author="Jim Ko" w:date="2016-01-30T22:26:00Z"/>
              <w:del w:id="740" w:author="Lucas Chan" w:date="2016-01-31T18:51:00Z"/>
            </w:rPr>
          </w:rPrChange>
        </w:rPr>
        <w:pPrChange w:id="741" w:author="Jim Ko" w:date="2016-01-30T22:54:00Z">
          <w:pPr>
            <w:jc w:val="both"/>
          </w:pPr>
        </w:pPrChange>
      </w:pPr>
      <w:ins w:id="742" w:author="Jim Ko" w:date="2016-01-30T22:33:00Z">
        <w:del w:id="743" w:author="Lucas Chan" w:date="2016-01-31T18:51:00Z">
          <w:r w:rsidRPr="00034770" w:rsidDel="002D4FCF">
            <w:rPr>
              <w:rFonts w:asciiTheme="minorHAnsi" w:hAnsiTheme="minorHAnsi"/>
              <w:b/>
              <w:i w:val="0"/>
              <w:iCs w:val="0"/>
              <w:sz w:val="26"/>
              <w:szCs w:val="26"/>
              <w:rPrChange w:id="744" w:author="Lucas Chan" w:date="2016-02-15T01:06:00Z">
                <w:rPr>
                  <w:i/>
                  <w:iCs/>
                </w:rPr>
              </w:rPrChange>
            </w:rPr>
            <w:delText>Type of Content</w:delText>
          </w:r>
        </w:del>
      </w:ins>
    </w:p>
    <w:p w14:paraId="4487DAF7" w14:textId="5ACA130F" w:rsidR="00C2159B" w:rsidRPr="00034770" w:rsidDel="002D4FCF" w:rsidRDefault="009E602E">
      <w:pPr>
        <w:jc w:val="both"/>
        <w:rPr>
          <w:del w:id="745" w:author="Lucas Chan" w:date="2016-01-31T18:51:00Z"/>
          <w:rFonts w:asciiTheme="minorHAnsi" w:hAnsiTheme="minorHAnsi"/>
          <w:rPrChange w:id="746" w:author="Lucas Chan" w:date="2016-02-15T01:06:00Z">
            <w:rPr>
              <w:del w:id="747" w:author="Lucas Chan" w:date="2016-01-31T18:51:00Z"/>
            </w:rPr>
          </w:rPrChange>
        </w:rPr>
      </w:pPr>
      <w:ins w:id="748" w:author="Jim Ko" w:date="2016-01-30T22:56:00Z">
        <w:del w:id="749" w:author="Lucas Chan" w:date="2016-01-31T18:51:00Z">
          <w:r w:rsidRPr="00034770" w:rsidDel="002D4FCF">
            <w:rPr>
              <w:rFonts w:asciiTheme="minorHAnsi" w:hAnsiTheme="minorHAnsi"/>
              <w:rPrChange w:id="750" w:author="Lucas Chan" w:date="2016-02-15T01:06:00Z">
                <w:rPr/>
              </w:rPrChange>
            </w:rPr>
            <w:delText xml:space="preserve">     </w:delText>
          </w:r>
        </w:del>
      </w:ins>
    </w:p>
    <w:p w14:paraId="2AE80502" w14:textId="030CCE22" w:rsidR="00676B9E" w:rsidRPr="00034770" w:rsidDel="002D4FCF" w:rsidRDefault="009E602E">
      <w:pPr>
        <w:contextualSpacing/>
        <w:jc w:val="both"/>
        <w:rPr>
          <w:del w:id="751" w:author="Lucas Chan" w:date="2016-01-31T18:51:00Z"/>
          <w:rFonts w:asciiTheme="minorHAnsi" w:hAnsiTheme="minorHAnsi"/>
          <w:rPrChange w:id="752" w:author="Lucas Chan" w:date="2016-02-15T01:06:00Z">
            <w:rPr>
              <w:del w:id="753" w:author="Lucas Chan" w:date="2016-01-31T18:51:00Z"/>
            </w:rPr>
          </w:rPrChange>
        </w:rPr>
        <w:pPrChange w:id="754" w:author="Jim Ko" w:date="2016-01-30T22:26:00Z">
          <w:pPr>
            <w:numPr>
              <w:numId w:val="1"/>
            </w:numPr>
            <w:ind w:left="720" w:hanging="360"/>
            <w:contextualSpacing/>
            <w:jc w:val="both"/>
          </w:pPr>
        </w:pPrChange>
      </w:pPr>
      <w:moveFromRangeStart w:id="755" w:author="Jim Ko" w:date="2016-01-30T22:30:00Z" w:name="move441956359"/>
      <w:moveFrom w:id="756" w:author="Jim Ko" w:date="2016-01-30T22:30:00Z">
        <w:del w:id="757" w:author="Lucas Chan" w:date="2016-01-31T18:51:00Z">
          <w:r w:rsidRPr="00034770" w:rsidDel="002D4FCF">
            <w:rPr>
              <w:rFonts w:asciiTheme="minorHAnsi" w:hAnsiTheme="minorHAnsi"/>
              <w:rPrChange w:id="758" w:author="Lucas Chan" w:date="2016-02-15T01:06:00Z">
                <w:rPr/>
              </w:rPrChange>
            </w:rPr>
            <w:delText xml:space="preserve">Our site has to primarily accomplish three things: list information about our services in a visually appealing manner, direct the user to the appropriate information intuitively, and interact with the user to book lessons and rentals. </w:delText>
          </w:r>
        </w:del>
      </w:moveFrom>
    </w:p>
    <w:moveFromRangeEnd w:id="755"/>
    <w:p w14:paraId="2214D7F3" w14:textId="1D4CA161" w:rsidR="00676B9E" w:rsidRPr="00034770" w:rsidDel="002D4FCF" w:rsidRDefault="00676B9E">
      <w:pPr>
        <w:jc w:val="both"/>
        <w:rPr>
          <w:del w:id="759" w:author="Lucas Chan" w:date="2016-01-31T18:51:00Z"/>
          <w:rFonts w:asciiTheme="minorHAnsi" w:hAnsiTheme="minorHAnsi"/>
          <w:rPrChange w:id="760" w:author="Lucas Chan" w:date="2016-02-15T01:06:00Z">
            <w:rPr>
              <w:del w:id="761" w:author="Lucas Chan" w:date="2016-01-31T18:51:00Z"/>
            </w:rPr>
          </w:rPrChange>
        </w:rPr>
      </w:pPr>
    </w:p>
    <w:p w14:paraId="14AD3DED" w14:textId="5570EE68" w:rsidR="00676B9E" w:rsidRPr="00034770" w:rsidDel="002D4FCF" w:rsidRDefault="009E602E">
      <w:pPr>
        <w:contextualSpacing/>
        <w:jc w:val="both"/>
        <w:rPr>
          <w:del w:id="762" w:author="Lucas Chan" w:date="2016-01-31T18:51:00Z"/>
          <w:rFonts w:asciiTheme="minorHAnsi" w:hAnsiTheme="minorHAnsi"/>
          <w:rPrChange w:id="763" w:author="Lucas Chan" w:date="2016-02-15T01:06:00Z">
            <w:rPr>
              <w:del w:id="764" w:author="Lucas Chan" w:date="2016-01-31T18:51:00Z"/>
            </w:rPr>
          </w:rPrChange>
        </w:rPr>
        <w:pPrChange w:id="765" w:author="Jim Ko" w:date="2016-01-30T22:31:00Z">
          <w:pPr>
            <w:numPr>
              <w:numId w:val="1"/>
            </w:numPr>
            <w:ind w:left="720" w:hanging="360"/>
            <w:contextualSpacing/>
            <w:jc w:val="both"/>
          </w:pPr>
        </w:pPrChange>
      </w:pPr>
      <w:del w:id="766" w:author="Lucas Chan" w:date="2016-01-31T18:51:00Z">
        <w:r w:rsidRPr="00034770" w:rsidDel="002D4FCF">
          <w:rPr>
            <w:rFonts w:asciiTheme="minorHAnsi" w:hAnsiTheme="minorHAnsi"/>
            <w:rPrChange w:id="767" w:author="Lucas Chan" w:date="2016-02-15T01:06:00Z">
              <w:rPr/>
            </w:rPrChange>
          </w:rPr>
          <w:delText xml:space="preserve">i) Text content: Our text content will include information on services provided including price </w:delText>
        </w:r>
      </w:del>
      <w:ins w:id="768" w:author="Jim Ko" w:date="2016-01-30T22:56:00Z">
        <w:del w:id="769" w:author="Lucas Chan" w:date="2016-01-31T18:51:00Z">
          <w:r w:rsidRPr="00034770" w:rsidDel="002D4FCF">
            <w:rPr>
              <w:rFonts w:asciiTheme="minorHAnsi" w:hAnsiTheme="minorHAnsi"/>
              <w:rPrChange w:id="770" w:author="Lucas Chan" w:date="2016-02-15T01:06:00Z">
                <w:rPr/>
              </w:rPrChange>
            </w:rPr>
            <w:delText xml:space="preserve">     </w:delText>
          </w:r>
        </w:del>
      </w:ins>
      <w:del w:id="771" w:author="Lucas Chan" w:date="2016-01-31T18:51:00Z">
        <w:r w:rsidRPr="00034770" w:rsidDel="002D4FCF">
          <w:rPr>
            <w:rFonts w:asciiTheme="minorHAnsi" w:hAnsiTheme="minorHAnsi"/>
            <w:rPrChange w:id="772" w:author="Lucas Chan" w:date="2016-02-15T01:06:00Z">
              <w:rPr/>
            </w:rPrChange>
          </w:rPr>
          <w:delText>details and product descriptions, contact details, and hours of operation.</w:delText>
        </w:r>
      </w:del>
    </w:p>
    <w:p w14:paraId="552D6CDC" w14:textId="2AB7F31B" w:rsidR="00676B9E" w:rsidRPr="00034770" w:rsidDel="002D4FCF" w:rsidRDefault="009E602E">
      <w:pPr>
        <w:jc w:val="both"/>
        <w:rPr>
          <w:del w:id="773" w:author="Lucas Chan" w:date="2016-01-31T18:51:00Z"/>
          <w:rFonts w:asciiTheme="minorHAnsi" w:hAnsiTheme="minorHAnsi"/>
          <w:rPrChange w:id="774" w:author="Lucas Chan" w:date="2016-02-15T01:06:00Z">
            <w:rPr>
              <w:del w:id="775" w:author="Lucas Chan" w:date="2016-01-31T18:51:00Z"/>
            </w:rPr>
          </w:rPrChange>
        </w:rPr>
        <w:pPrChange w:id="776" w:author="Jim Ko" w:date="2016-01-30T22:31:00Z">
          <w:pPr>
            <w:ind w:left="720"/>
            <w:jc w:val="both"/>
          </w:pPr>
        </w:pPrChange>
      </w:pPr>
      <w:ins w:id="777" w:author="Jim Ko" w:date="2016-01-30T22:56:00Z">
        <w:del w:id="778" w:author="Lucas Chan" w:date="2016-01-31T18:51:00Z">
          <w:r w:rsidRPr="00034770" w:rsidDel="002D4FCF">
            <w:rPr>
              <w:rFonts w:asciiTheme="minorHAnsi" w:hAnsiTheme="minorHAnsi"/>
              <w:rPrChange w:id="779" w:author="Lucas Chan" w:date="2016-02-15T01:06:00Z">
                <w:rPr/>
              </w:rPrChange>
            </w:rPr>
            <w:delText xml:space="preserve">     </w:delText>
          </w:r>
        </w:del>
      </w:ins>
      <w:del w:id="780" w:author="Lucas Chan" w:date="2016-01-31T18:51:00Z">
        <w:r w:rsidRPr="00034770" w:rsidDel="002D4FCF">
          <w:rPr>
            <w:rFonts w:asciiTheme="minorHAnsi" w:hAnsiTheme="minorHAnsi"/>
            <w:rPrChange w:id="781" w:author="Lucas Chan" w:date="2016-02-15T01:06:00Z">
              <w:rPr/>
            </w:rPrChange>
          </w:rPr>
          <w:delText xml:space="preserve">ii) Graphics content: A logo, banner, and page navigation graphics with a unified style and </w:delText>
        </w:r>
      </w:del>
      <w:ins w:id="782" w:author="Jim Ko" w:date="2016-01-30T22:56:00Z">
        <w:del w:id="783" w:author="Lucas Chan" w:date="2016-01-31T18:51:00Z">
          <w:r w:rsidRPr="00034770" w:rsidDel="002D4FCF">
            <w:rPr>
              <w:rFonts w:asciiTheme="minorHAnsi" w:hAnsiTheme="minorHAnsi"/>
              <w:rPrChange w:id="784" w:author="Lucas Chan" w:date="2016-02-15T01:06:00Z">
                <w:rPr/>
              </w:rPrChange>
            </w:rPr>
            <w:delText xml:space="preserve">   </w:delText>
          </w:r>
        </w:del>
      </w:ins>
      <w:del w:id="785" w:author="Lucas Chan" w:date="2016-01-31T18:51:00Z">
        <w:r w:rsidRPr="00034770" w:rsidDel="002D4FCF">
          <w:rPr>
            <w:rFonts w:asciiTheme="minorHAnsi" w:hAnsiTheme="minorHAnsi"/>
            <w:rPrChange w:id="786" w:author="Lucas Chan" w:date="2016-02-15T01:06:00Z">
              <w:rPr/>
            </w:rPrChange>
          </w:rPr>
          <w:delText xml:space="preserve">colour scheme. </w:delText>
        </w:r>
      </w:del>
    </w:p>
    <w:p w14:paraId="4AB623DD" w14:textId="617FE6FB" w:rsidR="00676B9E" w:rsidRPr="00034770" w:rsidDel="002D4FCF" w:rsidRDefault="009E602E">
      <w:pPr>
        <w:jc w:val="both"/>
        <w:rPr>
          <w:del w:id="787" w:author="Lucas Chan" w:date="2016-01-31T18:51:00Z"/>
          <w:rFonts w:asciiTheme="minorHAnsi" w:hAnsiTheme="minorHAnsi"/>
          <w:rPrChange w:id="788" w:author="Lucas Chan" w:date="2016-02-15T01:06:00Z">
            <w:rPr>
              <w:del w:id="789" w:author="Lucas Chan" w:date="2016-01-31T18:51:00Z"/>
            </w:rPr>
          </w:rPrChange>
        </w:rPr>
        <w:pPrChange w:id="790" w:author="Jim Ko" w:date="2016-01-30T22:31:00Z">
          <w:pPr>
            <w:ind w:left="720"/>
            <w:jc w:val="both"/>
          </w:pPr>
        </w:pPrChange>
      </w:pPr>
      <w:ins w:id="791" w:author="Jim Ko" w:date="2016-01-30T22:56:00Z">
        <w:del w:id="792" w:author="Lucas Chan" w:date="2016-01-31T18:51:00Z">
          <w:r w:rsidRPr="00034770" w:rsidDel="002D4FCF">
            <w:rPr>
              <w:rFonts w:asciiTheme="minorHAnsi" w:hAnsiTheme="minorHAnsi"/>
              <w:rPrChange w:id="793" w:author="Lucas Chan" w:date="2016-02-15T01:06:00Z">
                <w:rPr/>
              </w:rPrChange>
            </w:rPr>
            <w:delText xml:space="preserve">     </w:delText>
          </w:r>
        </w:del>
      </w:ins>
      <w:del w:id="794" w:author="Lucas Chan" w:date="2016-01-31T18:51:00Z">
        <w:r w:rsidRPr="00034770" w:rsidDel="002D4FCF">
          <w:rPr>
            <w:rFonts w:asciiTheme="minorHAnsi" w:hAnsiTheme="minorHAnsi"/>
            <w:rPrChange w:id="795" w:author="Lucas Chan" w:date="2016-02-15T01:06:00Z">
              <w:rPr/>
            </w:rPrChange>
          </w:rPr>
          <w:delText>iii) Media content: Photos of rental products, photos of lessons instructors, and flavour photos potentially for page background</w:delText>
        </w:r>
      </w:del>
    </w:p>
    <w:p w14:paraId="488ABD5C" w14:textId="02CD2505" w:rsidR="00676B9E" w:rsidRPr="00034770" w:rsidDel="002D4FCF" w:rsidRDefault="00676B9E">
      <w:pPr>
        <w:jc w:val="both"/>
        <w:rPr>
          <w:ins w:id="796" w:author="Jim Ko" w:date="2016-01-30T22:34:00Z"/>
          <w:del w:id="797" w:author="Lucas Chan" w:date="2016-01-31T18:51:00Z"/>
          <w:rFonts w:asciiTheme="minorHAnsi" w:hAnsiTheme="minorHAnsi"/>
          <w:rPrChange w:id="798" w:author="Lucas Chan" w:date="2016-02-15T01:06:00Z">
            <w:rPr>
              <w:ins w:id="799" w:author="Jim Ko" w:date="2016-01-30T22:34:00Z"/>
              <w:del w:id="800" w:author="Lucas Chan" w:date="2016-01-31T18:51:00Z"/>
            </w:rPr>
          </w:rPrChange>
        </w:rPr>
      </w:pPr>
    </w:p>
    <w:p w14:paraId="0D8F57BA" w14:textId="7C56E24C" w:rsidR="006E5C4E" w:rsidRPr="00034770" w:rsidDel="002D4FCF" w:rsidRDefault="006E5C4E">
      <w:pPr>
        <w:pStyle w:val="Heading7"/>
        <w:rPr>
          <w:del w:id="801" w:author="Lucas Chan" w:date="2016-01-31T18:51:00Z"/>
          <w:rFonts w:asciiTheme="minorHAnsi" w:hAnsiTheme="minorHAnsi"/>
          <w:b/>
          <w:sz w:val="26"/>
          <w:szCs w:val="26"/>
          <w:rPrChange w:id="802" w:author="Lucas Chan" w:date="2016-02-15T01:06:00Z">
            <w:rPr>
              <w:del w:id="803" w:author="Lucas Chan" w:date="2016-01-31T18:51:00Z"/>
            </w:rPr>
          </w:rPrChange>
        </w:rPr>
        <w:pPrChange w:id="804" w:author="Jim Ko" w:date="2016-01-30T22:54:00Z">
          <w:pPr>
            <w:jc w:val="both"/>
          </w:pPr>
        </w:pPrChange>
      </w:pPr>
      <w:ins w:id="805" w:author="Jim Ko" w:date="2016-01-30T22:36:00Z">
        <w:del w:id="806" w:author="Lucas Chan" w:date="2016-01-31T18:51:00Z">
          <w:r w:rsidRPr="00034770" w:rsidDel="002D4FCF">
            <w:rPr>
              <w:rFonts w:asciiTheme="minorHAnsi" w:hAnsiTheme="minorHAnsi"/>
              <w:b/>
              <w:i w:val="0"/>
              <w:iCs w:val="0"/>
              <w:sz w:val="26"/>
              <w:szCs w:val="26"/>
              <w:rPrChange w:id="807" w:author="Lucas Chan" w:date="2016-02-15T01:06:00Z">
                <w:rPr>
                  <w:i/>
                  <w:iCs/>
                </w:rPr>
              </w:rPrChange>
            </w:rPr>
            <w:delText>Success Factors</w:delText>
          </w:r>
        </w:del>
      </w:ins>
    </w:p>
    <w:p w14:paraId="4F254439" w14:textId="669C8F3C" w:rsidR="00676B9E" w:rsidRPr="00034770" w:rsidDel="002D4FCF" w:rsidRDefault="009E602E">
      <w:pPr>
        <w:contextualSpacing/>
        <w:jc w:val="both"/>
        <w:rPr>
          <w:del w:id="808" w:author="Lucas Chan" w:date="2016-01-31T18:51:00Z"/>
          <w:rFonts w:asciiTheme="minorHAnsi" w:hAnsiTheme="minorHAnsi"/>
          <w:rPrChange w:id="809" w:author="Lucas Chan" w:date="2016-02-15T01:06:00Z">
            <w:rPr>
              <w:del w:id="810" w:author="Lucas Chan" w:date="2016-01-31T18:51:00Z"/>
            </w:rPr>
          </w:rPrChange>
        </w:rPr>
        <w:pPrChange w:id="811" w:author="Jim Ko" w:date="2016-01-30T22:33:00Z">
          <w:pPr>
            <w:numPr>
              <w:numId w:val="1"/>
            </w:numPr>
            <w:ind w:left="720" w:hanging="360"/>
            <w:contextualSpacing/>
            <w:jc w:val="both"/>
          </w:pPr>
        </w:pPrChange>
      </w:pPr>
      <w:ins w:id="812" w:author="Jim Ko" w:date="2016-01-30T22:56:00Z">
        <w:del w:id="813" w:author="Lucas Chan" w:date="2016-01-31T18:51:00Z">
          <w:r w:rsidRPr="00034770" w:rsidDel="002D4FCF">
            <w:rPr>
              <w:rFonts w:asciiTheme="minorHAnsi" w:hAnsiTheme="minorHAnsi"/>
              <w:rPrChange w:id="814" w:author="Lucas Chan" w:date="2016-02-15T01:06:00Z">
                <w:rPr/>
              </w:rPrChange>
            </w:rPr>
            <w:delText xml:space="preserve">     </w:delText>
          </w:r>
        </w:del>
      </w:ins>
      <w:del w:id="815" w:author="Lucas Chan" w:date="2016-01-31T18:51:00Z">
        <w:r w:rsidRPr="00034770" w:rsidDel="002D4FCF">
          <w:rPr>
            <w:rFonts w:asciiTheme="minorHAnsi" w:hAnsiTheme="minorHAnsi"/>
            <w:rPrChange w:id="816" w:author="Lucas Chan" w:date="2016-02-15T01:06:00Z">
              <w:rPr/>
            </w:rPrChange>
          </w:rPr>
          <w:delText>Some of the success factors for our site will be: ease of use and navigation for the user (If a user wants a specific service they are easily and quickly able to find it), ability to retain customers and upsell services, visual appeal, and effectively handle service scheduling in terms of server side processing.</w:delText>
        </w:r>
      </w:del>
    </w:p>
    <w:p w14:paraId="63B72DC0" w14:textId="1F2FD55A" w:rsidR="00676B9E" w:rsidRPr="00034770" w:rsidDel="002D4FCF" w:rsidRDefault="00676B9E">
      <w:pPr>
        <w:contextualSpacing/>
        <w:jc w:val="both"/>
        <w:rPr>
          <w:del w:id="817" w:author="Lucas Chan" w:date="2016-01-31T18:51:00Z"/>
          <w:rFonts w:asciiTheme="minorHAnsi" w:hAnsiTheme="minorHAnsi"/>
          <w:rPrChange w:id="818" w:author="Lucas Chan" w:date="2016-02-15T01:06:00Z">
            <w:rPr>
              <w:del w:id="819" w:author="Lucas Chan" w:date="2016-01-31T18:51:00Z"/>
            </w:rPr>
          </w:rPrChange>
        </w:rPr>
        <w:pPrChange w:id="820" w:author="Jim Ko" w:date="2016-01-30T22:57:00Z">
          <w:pPr>
            <w:jc w:val="both"/>
          </w:pPr>
        </w:pPrChange>
      </w:pPr>
    </w:p>
    <w:p w14:paraId="0562FFF0" w14:textId="0918AE66" w:rsidR="006E5C4E" w:rsidRPr="00034770" w:rsidDel="002D4FCF" w:rsidRDefault="006E5C4E">
      <w:pPr>
        <w:contextualSpacing/>
        <w:jc w:val="both"/>
        <w:rPr>
          <w:ins w:id="821" w:author="Jim Ko" w:date="2016-01-30T22:36:00Z"/>
          <w:del w:id="822" w:author="Lucas Chan" w:date="2016-01-31T18:51:00Z"/>
          <w:rFonts w:asciiTheme="minorHAnsi" w:hAnsiTheme="minorHAnsi"/>
          <w:rPrChange w:id="823" w:author="Lucas Chan" w:date="2016-02-15T01:06:00Z">
            <w:rPr>
              <w:ins w:id="824" w:author="Jim Ko" w:date="2016-01-30T22:36:00Z"/>
              <w:del w:id="825" w:author="Lucas Chan" w:date="2016-01-31T18:51:00Z"/>
            </w:rPr>
          </w:rPrChange>
        </w:rPr>
        <w:pPrChange w:id="826" w:author="Jim Ko" w:date="2016-01-30T22:36:00Z">
          <w:pPr>
            <w:numPr>
              <w:numId w:val="1"/>
            </w:numPr>
            <w:ind w:left="720" w:hanging="360"/>
            <w:contextualSpacing/>
            <w:jc w:val="both"/>
          </w:pPr>
        </w:pPrChange>
      </w:pPr>
    </w:p>
    <w:p w14:paraId="42013DDB" w14:textId="486555C7" w:rsidR="006E5C4E" w:rsidRPr="00034770" w:rsidDel="002D4FCF" w:rsidRDefault="009E602E">
      <w:pPr>
        <w:pStyle w:val="Heading7"/>
        <w:rPr>
          <w:ins w:id="827" w:author="Jim Ko" w:date="2016-01-30T22:36:00Z"/>
          <w:del w:id="828" w:author="Lucas Chan" w:date="2016-01-31T18:51:00Z"/>
          <w:rFonts w:asciiTheme="minorHAnsi" w:hAnsiTheme="minorHAnsi"/>
          <w:b/>
          <w:sz w:val="26"/>
          <w:szCs w:val="26"/>
          <w:rPrChange w:id="829" w:author="Lucas Chan" w:date="2016-02-15T01:06:00Z">
            <w:rPr>
              <w:ins w:id="830" w:author="Jim Ko" w:date="2016-01-30T22:36:00Z"/>
              <w:del w:id="831" w:author="Lucas Chan" w:date="2016-01-31T18:51:00Z"/>
            </w:rPr>
          </w:rPrChange>
        </w:rPr>
        <w:pPrChange w:id="832" w:author="Jim Ko" w:date="2016-01-30T22:54:00Z">
          <w:pPr>
            <w:numPr>
              <w:numId w:val="1"/>
            </w:numPr>
            <w:ind w:left="720" w:hanging="360"/>
            <w:contextualSpacing/>
            <w:jc w:val="both"/>
          </w:pPr>
        </w:pPrChange>
      </w:pPr>
      <w:ins w:id="833" w:author="Jim Ko" w:date="2016-01-30T22:40:00Z">
        <w:del w:id="834" w:author="Lucas Chan" w:date="2016-01-31T18:51:00Z">
          <w:r w:rsidRPr="00034770" w:rsidDel="002D4FCF">
            <w:rPr>
              <w:rFonts w:asciiTheme="minorHAnsi" w:hAnsiTheme="minorHAnsi"/>
              <w:b/>
              <w:i w:val="0"/>
              <w:iCs w:val="0"/>
              <w:sz w:val="26"/>
              <w:szCs w:val="26"/>
              <w:rPrChange w:id="835" w:author="Lucas Chan" w:date="2016-02-15T01:06:00Z">
                <w:rPr>
                  <w:i/>
                  <w:iCs/>
                </w:rPr>
              </w:rPrChange>
            </w:rPr>
            <w:delText>Two Similar Sites</w:delText>
          </w:r>
        </w:del>
      </w:ins>
    </w:p>
    <w:p w14:paraId="44AEBFB8" w14:textId="0A52FC8F" w:rsidR="00676B9E" w:rsidRPr="00034770" w:rsidDel="002D4FCF" w:rsidRDefault="009E602E">
      <w:pPr>
        <w:contextualSpacing/>
        <w:jc w:val="both"/>
        <w:rPr>
          <w:del w:id="836" w:author="Lucas Chan" w:date="2016-01-31T18:51:00Z"/>
          <w:rFonts w:asciiTheme="minorHAnsi" w:hAnsiTheme="minorHAnsi"/>
          <w:rPrChange w:id="837" w:author="Lucas Chan" w:date="2016-02-15T01:06:00Z">
            <w:rPr>
              <w:del w:id="838" w:author="Lucas Chan" w:date="2016-01-31T18:51:00Z"/>
            </w:rPr>
          </w:rPrChange>
        </w:rPr>
        <w:pPrChange w:id="839" w:author="Jim Ko" w:date="2016-01-30T22:36:00Z">
          <w:pPr>
            <w:numPr>
              <w:numId w:val="1"/>
            </w:numPr>
            <w:ind w:left="720" w:hanging="360"/>
            <w:contextualSpacing/>
            <w:jc w:val="both"/>
          </w:pPr>
        </w:pPrChange>
      </w:pPr>
      <w:ins w:id="840" w:author="Jim Ko" w:date="2016-01-30T22:56:00Z">
        <w:del w:id="841" w:author="Lucas Chan" w:date="2016-01-31T18:51:00Z">
          <w:r w:rsidRPr="00034770" w:rsidDel="002D4FCF">
            <w:rPr>
              <w:rFonts w:asciiTheme="minorHAnsi" w:hAnsiTheme="minorHAnsi"/>
              <w:rPrChange w:id="842" w:author="Lucas Chan" w:date="2016-02-15T01:06:00Z">
                <w:rPr/>
              </w:rPrChange>
            </w:rPr>
            <w:delText xml:space="preserve">     </w:delText>
          </w:r>
        </w:del>
      </w:ins>
      <w:del w:id="843" w:author="Lucas Chan" w:date="2016-01-31T18:51:00Z">
        <w:r w:rsidRPr="00034770" w:rsidDel="002D4FCF">
          <w:rPr>
            <w:rFonts w:asciiTheme="minorHAnsi" w:hAnsiTheme="minorHAnsi"/>
            <w:rPrChange w:id="844" w:author="Lucas Chan" w:date="2016-02-15T01:06:00Z">
              <w:rPr/>
            </w:rPrChange>
          </w:rPr>
          <w:delText xml:space="preserve">i) </w:delText>
        </w:r>
        <w:r w:rsidRPr="00034770" w:rsidDel="002D4FCF">
          <w:rPr>
            <w:rFonts w:asciiTheme="minorHAnsi" w:hAnsiTheme="minorHAnsi"/>
            <w:i/>
            <w:rPrChange w:id="845" w:author="Lucas Chan" w:date="2016-02-15T01:06:00Z">
              <w:rPr>
                <w:i/>
              </w:rPr>
            </w:rPrChange>
          </w:rPr>
          <w:delText>North Shore Ski and Board</w:delText>
        </w:r>
        <w:r w:rsidRPr="00034770" w:rsidDel="002D4FCF">
          <w:rPr>
            <w:rFonts w:asciiTheme="minorHAnsi" w:hAnsiTheme="minorHAnsi"/>
            <w:rPrChange w:id="846" w:author="Lucas Chan" w:date="2016-02-15T01:06:00Z">
              <w:rPr/>
            </w:rPrChange>
          </w:rPr>
          <w:delText xml:space="preserve"> (</w:delText>
        </w:r>
        <w:r w:rsidRPr="00034770" w:rsidDel="002D4FCF">
          <w:rPr>
            <w:rFonts w:asciiTheme="minorHAnsi" w:hAnsiTheme="minorHAnsi"/>
            <w:rPrChange w:id="847" w:author="Lucas Chan" w:date="2016-02-15T01:06:00Z">
              <w:rPr/>
            </w:rPrChange>
          </w:rPr>
          <w:fldChar w:fldCharType="begin"/>
        </w:r>
        <w:r w:rsidRPr="00034770" w:rsidDel="002D4FCF">
          <w:rPr>
            <w:rFonts w:asciiTheme="minorHAnsi" w:hAnsiTheme="minorHAnsi"/>
            <w:rPrChange w:id="848" w:author="Lucas Chan" w:date="2016-02-15T01:06:00Z">
              <w:rPr/>
            </w:rPrChange>
          </w:rPr>
          <w:delInstrText xml:space="preserve"> HYPERLINK "http://northshoreskiandboard.com/nsstore/" \h </w:delInstrText>
        </w:r>
        <w:r w:rsidRPr="00034770" w:rsidDel="002D4FCF">
          <w:rPr>
            <w:rFonts w:asciiTheme="minorHAnsi" w:hAnsiTheme="minorHAnsi"/>
            <w:rPrChange w:id="849" w:author="Lucas Chan" w:date="2016-02-15T01:06:00Z">
              <w:rPr/>
            </w:rPrChange>
          </w:rPr>
          <w:fldChar w:fldCharType="separate"/>
        </w:r>
        <w:r w:rsidRPr="00034770" w:rsidDel="002D4FCF">
          <w:rPr>
            <w:rFonts w:asciiTheme="minorHAnsi" w:hAnsiTheme="minorHAnsi"/>
            <w:color w:val="1155CC"/>
            <w:u w:val="single"/>
            <w:rPrChange w:id="850" w:author="Lucas Chan" w:date="2016-02-15T01:06:00Z">
              <w:rPr>
                <w:color w:val="1155CC"/>
                <w:u w:val="single"/>
              </w:rPr>
            </w:rPrChange>
          </w:rPr>
          <w:delText>http://northshoreskiandboard.com/nsstore/</w:delText>
        </w:r>
        <w:r w:rsidRPr="00034770" w:rsidDel="002D4FCF">
          <w:rPr>
            <w:rFonts w:asciiTheme="minorHAnsi" w:hAnsiTheme="minorHAnsi"/>
            <w:color w:val="1155CC"/>
            <w:u w:val="single"/>
            <w:rPrChange w:id="851" w:author="Lucas Chan" w:date="2016-02-15T01:06:00Z">
              <w:rPr>
                <w:color w:val="1155CC"/>
                <w:u w:val="single"/>
              </w:rPr>
            </w:rPrChange>
          </w:rPr>
          <w:fldChar w:fldCharType="end"/>
        </w:r>
        <w:r w:rsidRPr="00034770" w:rsidDel="002D4FCF">
          <w:rPr>
            <w:rFonts w:asciiTheme="minorHAnsi" w:hAnsiTheme="minorHAnsi"/>
            <w:rPrChange w:id="852" w:author="Lucas Chan" w:date="2016-02-15T01:06:00Z">
              <w:rPr/>
            </w:rPrChange>
          </w:rPr>
          <w:delText>): Cluttered navigation which we would try to avoid, tons of information being thrown at the user all on the home page, which can sometimes be easy to miss. We hope to avoid some of these problems by reducing the amount of information on the homepage and distributing it through streamlined navigation.</w:delText>
        </w:r>
      </w:del>
    </w:p>
    <w:p w14:paraId="7EFDC26B" w14:textId="2AB7E7E8" w:rsidR="00676B9E" w:rsidRPr="00034770" w:rsidDel="002D4FCF" w:rsidRDefault="009E602E">
      <w:pPr>
        <w:jc w:val="both"/>
        <w:rPr>
          <w:del w:id="853" w:author="Lucas Chan" w:date="2016-01-31T18:51:00Z"/>
          <w:rFonts w:asciiTheme="minorHAnsi" w:hAnsiTheme="minorHAnsi"/>
          <w:rPrChange w:id="854" w:author="Lucas Chan" w:date="2016-02-15T01:06:00Z">
            <w:rPr>
              <w:del w:id="855" w:author="Lucas Chan" w:date="2016-01-31T18:51:00Z"/>
            </w:rPr>
          </w:rPrChange>
        </w:rPr>
        <w:pPrChange w:id="856" w:author="Jim Ko" w:date="2016-01-30T22:36:00Z">
          <w:pPr>
            <w:ind w:left="720"/>
            <w:jc w:val="both"/>
          </w:pPr>
        </w:pPrChange>
      </w:pPr>
      <w:ins w:id="857" w:author="Jim Ko" w:date="2016-01-30T22:57:00Z">
        <w:del w:id="858" w:author="Lucas Chan" w:date="2016-01-31T18:51:00Z">
          <w:r w:rsidRPr="00034770" w:rsidDel="002D4FCF">
            <w:rPr>
              <w:rFonts w:asciiTheme="minorHAnsi" w:hAnsiTheme="minorHAnsi"/>
              <w:rPrChange w:id="859" w:author="Lucas Chan" w:date="2016-02-15T01:06:00Z">
                <w:rPr/>
              </w:rPrChange>
            </w:rPr>
            <w:delText xml:space="preserve">     </w:delText>
          </w:r>
        </w:del>
      </w:ins>
      <w:del w:id="860" w:author="Lucas Chan" w:date="2016-01-31T18:51:00Z">
        <w:r w:rsidRPr="00034770" w:rsidDel="002D4FCF">
          <w:rPr>
            <w:rFonts w:asciiTheme="minorHAnsi" w:hAnsiTheme="minorHAnsi"/>
            <w:rPrChange w:id="861" w:author="Lucas Chan" w:date="2016-02-15T01:06:00Z">
              <w:rPr/>
            </w:rPrChange>
          </w:rPr>
          <w:delText xml:space="preserve">ii) </w:delText>
        </w:r>
        <w:r w:rsidRPr="00034770" w:rsidDel="002D4FCF">
          <w:rPr>
            <w:rFonts w:asciiTheme="minorHAnsi" w:hAnsiTheme="minorHAnsi"/>
            <w:i/>
            <w:rPrChange w:id="862" w:author="Lucas Chan" w:date="2016-02-15T01:06:00Z">
              <w:rPr>
                <w:i/>
              </w:rPr>
            </w:rPrChange>
          </w:rPr>
          <w:delText>Crystal Glide Ski Board Service</w:delText>
        </w:r>
        <w:r w:rsidRPr="00034770" w:rsidDel="002D4FCF">
          <w:rPr>
            <w:rFonts w:asciiTheme="minorHAnsi" w:hAnsiTheme="minorHAnsi"/>
            <w:rPrChange w:id="863" w:author="Lucas Chan" w:date="2016-02-15T01:06:00Z">
              <w:rPr/>
            </w:rPrChange>
          </w:rPr>
          <w:delText xml:space="preserve"> (</w:delText>
        </w:r>
        <w:r w:rsidRPr="00034770" w:rsidDel="002D4FCF">
          <w:rPr>
            <w:rFonts w:asciiTheme="minorHAnsi" w:hAnsiTheme="minorHAnsi"/>
            <w:rPrChange w:id="864" w:author="Lucas Chan" w:date="2016-02-15T01:06:00Z">
              <w:rPr/>
            </w:rPrChange>
          </w:rPr>
          <w:fldChar w:fldCharType="begin"/>
        </w:r>
        <w:r w:rsidRPr="00034770" w:rsidDel="002D4FCF">
          <w:rPr>
            <w:rFonts w:asciiTheme="minorHAnsi" w:hAnsiTheme="minorHAnsi"/>
            <w:rPrChange w:id="865" w:author="Lucas Chan" w:date="2016-02-15T01:06:00Z">
              <w:rPr/>
            </w:rPrChange>
          </w:rPr>
          <w:delInstrText xml:space="preserve"> HYPERLINK "http://www.crystalglide.ca/" \h </w:delInstrText>
        </w:r>
        <w:r w:rsidRPr="00034770" w:rsidDel="002D4FCF">
          <w:rPr>
            <w:rFonts w:asciiTheme="minorHAnsi" w:hAnsiTheme="minorHAnsi"/>
            <w:rPrChange w:id="866" w:author="Lucas Chan" w:date="2016-02-15T01:06:00Z">
              <w:rPr/>
            </w:rPrChange>
          </w:rPr>
          <w:fldChar w:fldCharType="separate"/>
        </w:r>
        <w:r w:rsidRPr="00034770" w:rsidDel="002D4FCF">
          <w:rPr>
            <w:rFonts w:asciiTheme="minorHAnsi" w:hAnsiTheme="minorHAnsi"/>
            <w:color w:val="1155CC"/>
            <w:u w:val="single"/>
            <w:rPrChange w:id="867" w:author="Lucas Chan" w:date="2016-02-15T01:06:00Z">
              <w:rPr>
                <w:color w:val="1155CC"/>
                <w:u w:val="single"/>
              </w:rPr>
            </w:rPrChange>
          </w:rPr>
          <w:delText>http://www.crystalglide.ca/</w:delText>
        </w:r>
        <w:r w:rsidRPr="00034770" w:rsidDel="002D4FCF">
          <w:rPr>
            <w:rFonts w:asciiTheme="minorHAnsi" w:hAnsiTheme="minorHAnsi"/>
            <w:color w:val="1155CC"/>
            <w:u w:val="single"/>
            <w:rPrChange w:id="868" w:author="Lucas Chan" w:date="2016-02-15T01:06:00Z">
              <w:rPr>
                <w:color w:val="1155CC"/>
                <w:u w:val="single"/>
              </w:rPr>
            </w:rPrChange>
          </w:rPr>
          <w:fldChar w:fldCharType="end"/>
        </w:r>
        <w:r w:rsidRPr="00034770" w:rsidDel="002D4FCF">
          <w:rPr>
            <w:rFonts w:asciiTheme="minorHAnsi" w:hAnsiTheme="minorHAnsi"/>
            <w:rPrChange w:id="869" w:author="Lucas Chan" w:date="2016-02-15T01:06:00Z">
              <w:rPr/>
            </w:rPrChange>
          </w:rPr>
          <w:delText>): Messy layout that is visually unappealing, and the background and font clash together. The similar colour scale makes it hard to read the text, and reading the text is very unwelcoming. We will not be running into this problem since we are using colors that will stand out and be clear. The layout of the site is also very narrow, causing most of the content to be compressed together in the middle of the site, as well as creating a very cramped feeling layout. We are going to try to plan our website to feel spacious so it feels more inviting and is more inviting to our users.</w:delText>
        </w:r>
      </w:del>
    </w:p>
    <w:p w14:paraId="68187522" w14:textId="6C488752" w:rsidR="00676B9E" w:rsidRPr="00034770" w:rsidDel="002D4FCF" w:rsidRDefault="00676B9E">
      <w:pPr>
        <w:jc w:val="both"/>
        <w:rPr>
          <w:del w:id="870" w:author="Lucas Chan" w:date="2016-01-31T18:51:00Z"/>
          <w:rFonts w:asciiTheme="minorHAnsi" w:hAnsiTheme="minorHAnsi"/>
          <w:rPrChange w:id="871" w:author="Lucas Chan" w:date="2016-02-15T01:06:00Z">
            <w:rPr>
              <w:del w:id="872" w:author="Lucas Chan" w:date="2016-01-31T18:51:00Z"/>
            </w:rPr>
          </w:rPrChange>
        </w:rPr>
      </w:pPr>
    </w:p>
    <w:p w14:paraId="0D5299B5" w14:textId="48235C15" w:rsidR="00676B9E" w:rsidRPr="00034770" w:rsidDel="002D4FCF" w:rsidRDefault="009E602E">
      <w:pPr>
        <w:pStyle w:val="Heading7"/>
        <w:rPr>
          <w:del w:id="873" w:author="Lucas Chan" w:date="2016-01-31T18:51:00Z"/>
          <w:rFonts w:asciiTheme="minorHAnsi" w:hAnsiTheme="minorHAnsi"/>
          <w:b/>
          <w:sz w:val="26"/>
          <w:szCs w:val="26"/>
          <w:rPrChange w:id="874" w:author="Lucas Chan" w:date="2016-02-15T01:06:00Z">
            <w:rPr>
              <w:del w:id="875" w:author="Lucas Chan" w:date="2016-01-31T18:51:00Z"/>
            </w:rPr>
          </w:rPrChange>
        </w:rPr>
        <w:pPrChange w:id="876" w:author="Jim Ko" w:date="2016-01-30T22:54:00Z">
          <w:pPr>
            <w:jc w:val="both"/>
          </w:pPr>
        </w:pPrChange>
      </w:pPr>
      <w:del w:id="877" w:author="Lucas Chan" w:date="2016-01-31T18:51:00Z">
        <w:r w:rsidRPr="00034770" w:rsidDel="002D4FCF">
          <w:rPr>
            <w:rFonts w:asciiTheme="minorHAnsi" w:hAnsiTheme="minorHAnsi"/>
            <w:b/>
            <w:i w:val="0"/>
            <w:iCs w:val="0"/>
            <w:sz w:val="26"/>
            <w:szCs w:val="26"/>
            <w:rPrChange w:id="878" w:author="Lucas Chan" w:date="2016-02-15T01:06:00Z">
              <w:rPr>
                <w:i/>
                <w:iCs/>
              </w:rPr>
            </w:rPrChange>
          </w:rPr>
          <w:delText>Functional Requirements:</w:delText>
        </w:r>
      </w:del>
    </w:p>
    <w:p w14:paraId="34DF6E00" w14:textId="32A0EE04" w:rsidR="00676B9E" w:rsidRPr="00034770" w:rsidDel="002D4FCF" w:rsidRDefault="009E602E">
      <w:pPr>
        <w:jc w:val="both"/>
        <w:rPr>
          <w:del w:id="879" w:author="Lucas Chan" w:date="2016-01-31T18:51:00Z"/>
          <w:rFonts w:asciiTheme="minorHAnsi" w:hAnsiTheme="minorHAnsi"/>
          <w:rPrChange w:id="880" w:author="Lucas Chan" w:date="2016-02-15T01:06:00Z">
            <w:rPr>
              <w:del w:id="881" w:author="Lucas Chan" w:date="2016-01-31T18:51:00Z"/>
            </w:rPr>
          </w:rPrChange>
        </w:rPr>
      </w:pPr>
      <w:del w:id="882" w:author="Lucas Chan" w:date="2016-01-31T18:51:00Z">
        <w:r w:rsidRPr="00034770" w:rsidDel="002D4FCF">
          <w:rPr>
            <w:rFonts w:asciiTheme="minorHAnsi" w:hAnsiTheme="minorHAnsi"/>
            <w:rPrChange w:id="883" w:author="Lucas Chan" w:date="2016-02-15T01:06:00Z">
              <w:rPr/>
            </w:rPrChange>
          </w:rPr>
          <w:delText xml:space="preserve">     Our user submitted content page will be a booking page for a lesson service which our site will offer. The user will be prompted to create an account and that account will be used to track booking times, types, and locations of lessons. Every page will have a “My Account” tab with account options and Login/Logout options. The booking page will take input from the user (desired times) and return with lesson time suggestions based on a given availability which the administrator can set. The user will also have other criteria such as “instructor” or “location”. We will also create a photo glossary of rental products and packages.</w:delText>
        </w:r>
      </w:del>
    </w:p>
    <w:p w14:paraId="7A8BC725" w14:textId="62D7CCD1" w:rsidR="00676B9E" w:rsidRPr="00034770" w:rsidDel="002D4FCF" w:rsidRDefault="00676B9E">
      <w:pPr>
        <w:jc w:val="both"/>
        <w:rPr>
          <w:del w:id="884" w:author="Lucas Chan" w:date="2016-01-31T18:51:00Z"/>
          <w:rFonts w:asciiTheme="minorHAnsi" w:hAnsiTheme="minorHAnsi"/>
          <w:rPrChange w:id="885" w:author="Lucas Chan" w:date="2016-02-15T01:06:00Z">
            <w:rPr>
              <w:del w:id="886" w:author="Lucas Chan" w:date="2016-01-31T18:51:00Z"/>
            </w:rPr>
          </w:rPrChange>
        </w:rPr>
      </w:pPr>
    </w:p>
    <w:p w14:paraId="5F63CBC7" w14:textId="5A315503" w:rsidR="00676B9E" w:rsidRPr="00034770" w:rsidDel="002D4FCF" w:rsidRDefault="009E602E">
      <w:pPr>
        <w:pStyle w:val="Heading7"/>
        <w:rPr>
          <w:del w:id="887" w:author="Lucas Chan" w:date="2016-01-31T18:51:00Z"/>
          <w:rFonts w:asciiTheme="minorHAnsi" w:hAnsiTheme="minorHAnsi"/>
          <w:b/>
          <w:sz w:val="26"/>
          <w:szCs w:val="26"/>
          <w:rPrChange w:id="888" w:author="Lucas Chan" w:date="2016-02-15T01:06:00Z">
            <w:rPr>
              <w:del w:id="889" w:author="Lucas Chan" w:date="2016-01-31T18:51:00Z"/>
            </w:rPr>
          </w:rPrChange>
        </w:rPr>
        <w:pPrChange w:id="890" w:author="Jim Ko" w:date="2016-01-30T22:54:00Z">
          <w:pPr>
            <w:jc w:val="both"/>
          </w:pPr>
        </w:pPrChange>
      </w:pPr>
      <w:del w:id="891" w:author="Lucas Chan" w:date="2016-01-31T18:51:00Z">
        <w:r w:rsidRPr="00034770" w:rsidDel="002D4FCF">
          <w:rPr>
            <w:rFonts w:asciiTheme="minorHAnsi" w:hAnsiTheme="minorHAnsi"/>
            <w:b/>
            <w:i w:val="0"/>
            <w:iCs w:val="0"/>
            <w:sz w:val="26"/>
            <w:szCs w:val="26"/>
            <w:rPrChange w:id="892" w:author="Lucas Chan" w:date="2016-02-15T01:06:00Z">
              <w:rPr>
                <w:i/>
                <w:iCs/>
              </w:rPr>
            </w:rPrChange>
          </w:rPr>
          <w:delText>Workplan:</w:delText>
        </w:r>
      </w:del>
    </w:p>
    <w:p w14:paraId="5723BB34" w14:textId="4AF40D44" w:rsidR="007836F1" w:rsidRPr="00034770" w:rsidRDefault="009E602E">
      <w:pPr>
        <w:jc w:val="both"/>
        <w:rPr>
          <w:ins w:id="893" w:author="Lucas Chan" w:date="2016-01-31T16:19:00Z"/>
          <w:rFonts w:asciiTheme="minorHAnsi" w:hAnsiTheme="minorHAnsi"/>
          <w:rPrChange w:id="894" w:author="Lucas Chan" w:date="2016-02-15T01:06:00Z">
            <w:rPr>
              <w:ins w:id="895" w:author="Lucas Chan" w:date="2016-01-31T16:19:00Z"/>
            </w:rPr>
          </w:rPrChange>
        </w:rPr>
      </w:pPr>
      <w:del w:id="896" w:author="Lucas Chan" w:date="2016-01-31T18:51:00Z">
        <w:r w:rsidRPr="00034770" w:rsidDel="002D4FCF">
          <w:rPr>
            <w:rFonts w:asciiTheme="minorHAnsi" w:hAnsiTheme="minorHAnsi"/>
            <w:rPrChange w:id="897" w:author="Lucas Chan" w:date="2016-02-15T01:06:00Z">
              <w:rPr/>
            </w:rPrChange>
          </w:rPr>
          <w:delText xml:space="preserve">     We plan to meet in person to flesh out expectations and major decisions. During these in person meeting, we will divide work between the members with the objective of having each of the project milestones completed well in advance of the deadline. We will generally be meeting Monday-Friday before, after or between classes as each of our work schedules are different. We aim to be proactive about deadlines and finish each of the milestones in advance of their due-dates. As we will be learning the prerequisite skills for each deadline throughout the term, our project will allow us to practice the skills we are learning in labs. The work will be divided equally with emphasis on playing to each of our skills. Once we figure out who is good at each of the required tasks, we will decide specifically who will be responsible for which part of the site. We, of course, would like to play to our strengths, but we will also try to ensure no one feels that they have to contribute an undue amount of work.</w:delText>
        </w:r>
      </w:del>
    </w:p>
    <w:p w14:paraId="10D1924F" w14:textId="77777777" w:rsidR="007836F1" w:rsidRPr="00034770" w:rsidRDefault="007836F1" w:rsidP="007836F1">
      <w:pPr>
        <w:pStyle w:val="Subtitle"/>
        <w:spacing w:after="0"/>
        <w:contextualSpacing w:val="0"/>
        <w:jc w:val="right"/>
        <w:rPr>
          <w:ins w:id="898" w:author="Lucas Chan" w:date="2016-01-31T16:20:00Z"/>
          <w:rFonts w:asciiTheme="minorHAnsi" w:hAnsiTheme="minorHAnsi"/>
          <w:rPrChange w:id="899" w:author="Lucas Chan" w:date="2016-02-15T01:06:00Z">
            <w:rPr>
              <w:ins w:id="900" w:author="Lucas Chan" w:date="2016-01-31T16:20:00Z"/>
            </w:rPr>
          </w:rPrChange>
        </w:rPr>
      </w:pPr>
      <w:ins w:id="901" w:author="Lucas Chan" w:date="2016-01-31T16:20:00Z">
        <w:r w:rsidRPr="00034770">
          <w:rPr>
            <w:rFonts w:asciiTheme="minorHAnsi" w:hAnsiTheme="minorHAnsi"/>
            <w:sz w:val="20"/>
            <w:szCs w:val="20"/>
            <w:rPrChange w:id="902" w:author="Lucas Chan" w:date="2016-02-15T01:06:00Z">
              <w:rPr>
                <w:sz w:val="20"/>
                <w:szCs w:val="20"/>
              </w:rPr>
            </w:rPrChange>
          </w:rPr>
          <w:t>Lucas Chan</w:t>
        </w:r>
      </w:ins>
    </w:p>
    <w:p w14:paraId="52E6A110" w14:textId="77777777" w:rsidR="007836F1" w:rsidRPr="00034770" w:rsidRDefault="007836F1" w:rsidP="007836F1">
      <w:pPr>
        <w:pStyle w:val="Subtitle"/>
        <w:spacing w:after="0"/>
        <w:contextualSpacing w:val="0"/>
        <w:jc w:val="right"/>
        <w:rPr>
          <w:ins w:id="903" w:author="Lucas Chan" w:date="2016-01-31T16:20:00Z"/>
          <w:rFonts w:asciiTheme="minorHAnsi" w:hAnsiTheme="minorHAnsi"/>
          <w:rPrChange w:id="904" w:author="Lucas Chan" w:date="2016-02-15T01:06:00Z">
            <w:rPr>
              <w:ins w:id="905" w:author="Lucas Chan" w:date="2016-01-31T16:20:00Z"/>
            </w:rPr>
          </w:rPrChange>
        </w:rPr>
      </w:pPr>
      <w:ins w:id="906" w:author="Lucas Chan" w:date="2016-01-31T16:20:00Z">
        <w:r w:rsidRPr="00034770">
          <w:rPr>
            <w:rFonts w:asciiTheme="minorHAnsi" w:hAnsiTheme="minorHAnsi"/>
            <w:sz w:val="20"/>
            <w:szCs w:val="20"/>
            <w:rPrChange w:id="907" w:author="Lucas Chan" w:date="2016-02-15T01:06:00Z">
              <w:rPr>
                <w:sz w:val="20"/>
                <w:szCs w:val="20"/>
              </w:rPr>
            </w:rPrChange>
          </w:rPr>
          <w:t>Delan Elliot</w:t>
        </w:r>
      </w:ins>
    </w:p>
    <w:p w14:paraId="74BDBDC6" w14:textId="77777777" w:rsidR="007836F1" w:rsidRPr="00034770" w:rsidRDefault="007836F1" w:rsidP="007836F1">
      <w:pPr>
        <w:pStyle w:val="Subtitle"/>
        <w:spacing w:after="0"/>
        <w:contextualSpacing w:val="0"/>
        <w:jc w:val="right"/>
        <w:rPr>
          <w:ins w:id="908" w:author="Lucas Chan" w:date="2016-01-31T16:20:00Z"/>
          <w:rFonts w:asciiTheme="minorHAnsi" w:hAnsiTheme="minorHAnsi"/>
          <w:rPrChange w:id="909" w:author="Lucas Chan" w:date="2016-02-15T01:06:00Z">
            <w:rPr>
              <w:ins w:id="910" w:author="Lucas Chan" w:date="2016-01-31T16:20:00Z"/>
            </w:rPr>
          </w:rPrChange>
        </w:rPr>
      </w:pPr>
      <w:ins w:id="911" w:author="Lucas Chan" w:date="2016-01-31T16:20:00Z">
        <w:r w:rsidRPr="00034770">
          <w:rPr>
            <w:rFonts w:asciiTheme="minorHAnsi" w:hAnsiTheme="minorHAnsi"/>
            <w:sz w:val="20"/>
            <w:szCs w:val="20"/>
            <w:rPrChange w:id="912" w:author="Lucas Chan" w:date="2016-02-15T01:06:00Z">
              <w:rPr>
                <w:sz w:val="20"/>
                <w:szCs w:val="20"/>
              </w:rPr>
            </w:rPrChange>
          </w:rPr>
          <w:t xml:space="preserve">Derek </w:t>
        </w:r>
        <w:proofErr w:type="spellStart"/>
        <w:r w:rsidRPr="00034770">
          <w:rPr>
            <w:rFonts w:asciiTheme="minorHAnsi" w:hAnsiTheme="minorHAnsi"/>
            <w:sz w:val="20"/>
            <w:szCs w:val="20"/>
            <w:rPrChange w:id="913" w:author="Lucas Chan" w:date="2016-02-15T01:06:00Z">
              <w:rPr>
                <w:sz w:val="20"/>
                <w:szCs w:val="20"/>
              </w:rPr>
            </w:rPrChange>
          </w:rPr>
          <w:t>Hirotsu</w:t>
        </w:r>
        <w:proofErr w:type="spellEnd"/>
      </w:ins>
    </w:p>
    <w:p w14:paraId="2E264267" w14:textId="77777777" w:rsidR="007836F1" w:rsidRPr="00034770" w:rsidRDefault="007836F1" w:rsidP="007836F1">
      <w:pPr>
        <w:pStyle w:val="Subtitle"/>
        <w:spacing w:after="0"/>
        <w:contextualSpacing w:val="0"/>
        <w:jc w:val="right"/>
        <w:rPr>
          <w:ins w:id="914" w:author="Lucas Chan" w:date="2016-01-31T16:20:00Z"/>
          <w:rFonts w:asciiTheme="minorHAnsi" w:hAnsiTheme="minorHAnsi"/>
          <w:rPrChange w:id="915" w:author="Lucas Chan" w:date="2016-02-15T01:06:00Z">
            <w:rPr>
              <w:ins w:id="916" w:author="Lucas Chan" w:date="2016-01-31T16:20:00Z"/>
            </w:rPr>
          </w:rPrChange>
        </w:rPr>
      </w:pPr>
      <w:ins w:id="917" w:author="Lucas Chan" w:date="2016-01-31T16:20:00Z">
        <w:r w:rsidRPr="00034770">
          <w:rPr>
            <w:rFonts w:asciiTheme="minorHAnsi" w:hAnsiTheme="minorHAnsi"/>
            <w:sz w:val="20"/>
            <w:szCs w:val="20"/>
            <w:rPrChange w:id="918" w:author="Lucas Chan" w:date="2016-02-15T01:06:00Z">
              <w:rPr>
                <w:sz w:val="20"/>
                <w:szCs w:val="20"/>
              </w:rPr>
            </w:rPrChange>
          </w:rPr>
          <w:t xml:space="preserve">Jim </w:t>
        </w:r>
        <w:proofErr w:type="spellStart"/>
        <w:r w:rsidRPr="00034770">
          <w:rPr>
            <w:rFonts w:asciiTheme="minorHAnsi" w:hAnsiTheme="minorHAnsi"/>
            <w:sz w:val="20"/>
            <w:szCs w:val="20"/>
            <w:rPrChange w:id="919" w:author="Lucas Chan" w:date="2016-02-15T01:06:00Z">
              <w:rPr>
                <w:sz w:val="20"/>
                <w:szCs w:val="20"/>
              </w:rPr>
            </w:rPrChange>
          </w:rPr>
          <w:t>Ko</w:t>
        </w:r>
        <w:proofErr w:type="spellEnd"/>
      </w:ins>
    </w:p>
    <w:p w14:paraId="0CCE2B6F" w14:textId="77777777" w:rsidR="007836F1" w:rsidRPr="00034770" w:rsidRDefault="007836F1" w:rsidP="007836F1">
      <w:pPr>
        <w:pStyle w:val="Subtitle"/>
        <w:spacing w:after="0"/>
        <w:contextualSpacing w:val="0"/>
        <w:jc w:val="right"/>
        <w:rPr>
          <w:ins w:id="920" w:author="Lucas Chan" w:date="2016-01-31T16:20:00Z"/>
          <w:rFonts w:asciiTheme="minorHAnsi" w:hAnsiTheme="minorHAnsi"/>
          <w:rPrChange w:id="921" w:author="Lucas Chan" w:date="2016-02-15T01:06:00Z">
            <w:rPr>
              <w:ins w:id="922" w:author="Lucas Chan" w:date="2016-01-31T16:20:00Z"/>
            </w:rPr>
          </w:rPrChange>
        </w:rPr>
      </w:pPr>
      <w:ins w:id="923" w:author="Lucas Chan" w:date="2016-01-31T16:20:00Z">
        <w:r w:rsidRPr="00034770">
          <w:rPr>
            <w:rFonts w:asciiTheme="minorHAnsi" w:hAnsiTheme="minorHAnsi"/>
            <w:sz w:val="20"/>
            <w:szCs w:val="20"/>
            <w:rPrChange w:id="924" w:author="Lucas Chan" w:date="2016-02-15T01:06:00Z">
              <w:rPr>
                <w:sz w:val="20"/>
                <w:szCs w:val="20"/>
              </w:rPr>
            </w:rPrChange>
          </w:rPr>
          <w:t>Daniel Park</w:t>
        </w:r>
      </w:ins>
    </w:p>
    <w:p w14:paraId="5C64F5C6" w14:textId="77777777" w:rsidR="007836F1" w:rsidRPr="00034770" w:rsidRDefault="007836F1">
      <w:pPr>
        <w:pStyle w:val="Title"/>
        <w:jc w:val="center"/>
        <w:rPr>
          <w:ins w:id="925" w:author="Lucas Chan" w:date="2016-01-31T16:19:00Z"/>
          <w:rFonts w:asciiTheme="minorHAnsi" w:hAnsiTheme="minorHAnsi"/>
          <w:rPrChange w:id="926" w:author="Lucas Chan" w:date="2016-02-15T01:06:00Z">
            <w:rPr>
              <w:ins w:id="927" w:author="Lucas Chan" w:date="2016-01-31T16:19:00Z"/>
            </w:rPr>
          </w:rPrChange>
        </w:rPr>
        <w:pPrChange w:id="928" w:author="Lucas Chan" w:date="2016-01-31T16:20:00Z">
          <w:pPr>
            <w:jc w:val="both"/>
          </w:pPr>
        </w:pPrChange>
      </w:pPr>
      <w:ins w:id="929" w:author="Lucas Chan" w:date="2016-01-31T16:20:00Z">
        <w:r w:rsidRPr="00034770">
          <w:rPr>
            <w:rFonts w:asciiTheme="minorHAnsi" w:hAnsiTheme="minorHAnsi"/>
            <w:rPrChange w:id="930" w:author="Lucas Chan" w:date="2016-02-15T01:06:00Z">
              <w:rPr/>
            </w:rPrChange>
          </w:rPr>
          <w:t>COMP 1536 Milestone 2</w:t>
        </w:r>
      </w:ins>
    </w:p>
    <w:p w14:paraId="28358C77" w14:textId="77777777" w:rsidR="007836F1" w:rsidRPr="00034770" w:rsidRDefault="007836F1">
      <w:pPr>
        <w:jc w:val="both"/>
        <w:rPr>
          <w:ins w:id="931" w:author="Lucas Chan" w:date="2016-01-31T16:19:00Z"/>
          <w:rFonts w:asciiTheme="minorHAnsi" w:hAnsiTheme="minorHAnsi"/>
          <w:rPrChange w:id="932" w:author="Lucas Chan" w:date="2016-02-15T01:06:00Z">
            <w:rPr>
              <w:ins w:id="933" w:author="Lucas Chan" w:date="2016-01-31T16:19:00Z"/>
            </w:rPr>
          </w:rPrChange>
        </w:rPr>
      </w:pPr>
    </w:p>
    <w:p w14:paraId="295A7B69" w14:textId="77777777" w:rsidR="007836F1" w:rsidRPr="00034770" w:rsidRDefault="007836F1">
      <w:pPr>
        <w:jc w:val="both"/>
        <w:rPr>
          <w:ins w:id="934" w:author="Lucas Chan" w:date="2016-01-31T16:19:00Z"/>
          <w:rFonts w:asciiTheme="minorHAnsi" w:hAnsiTheme="minorHAnsi"/>
          <w:rPrChange w:id="935" w:author="Lucas Chan" w:date="2016-02-15T01:06:00Z">
            <w:rPr>
              <w:ins w:id="936" w:author="Lucas Chan" w:date="2016-01-31T16:19:00Z"/>
            </w:rPr>
          </w:rPrChange>
        </w:rPr>
      </w:pPr>
    </w:p>
    <w:p w14:paraId="0F3D3E3E" w14:textId="77777777" w:rsidR="007836F1" w:rsidRPr="00034770" w:rsidRDefault="007836F1" w:rsidP="007836F1">
      <w:pPr>
        <w:pStyle w:val="Title"/>
        <w:rPr>
          <w:ins w:id="937" w:author="Lucas Chan" w:date="2016-01-31T16:19:00Z"/>
          <w:rFonts w:asciiTheme="minorHAnsi" w:hAnsiTheme="minorHAnsi"/>
          <w:lang w:val="en-CA"/>
          <w:rPrChange w:id="938" w:author="Lucas Chan" w:date="2016-02-15T01:06:00Z">
            <w:rPr>
              <w:ins w:id="939" w:author="Lucas Chan" w:date="2016-01-31T16:19:00Z"/>
              <w:lang w:val="en-CA"/>
            </w:rPr>
          </w:rPrChange>
        </w:rPr>
      </w:pPr>
      <w:ins w:id="940" w:author="Lucas Chan" w:date="2016-01-31T16:19:00Z">
        <w:r w:rsidRPr="00034770">
          <w:rPr>
            <w:rFonts w:asciiTheme="minorHAnsi" w:hAnsiTheme="minorHAnsi"/>
            <w:lang w:val="en-CA"/>
            <w:rPrChange w:id="941" w:author="Lucas Chan" w:date="2016-02-15T01:06:00Z">
              <w:rPr>
                <w:lang w:val="en-CA"/>
              </w:rPr>
            </w:rPrChange>
          </w:rPr>
          <w:t>Home Page</w:t>
        </w:r>
        <w:r w:rsidRPr="00034770">
          <w:rPr>
            <w:rFonts w:asciiTheme="minorHAnsi" w:hAnsiTheme="minorHAnsi"/>
            <w:noProof/>
            <w:lang w:eastAsia="en-US"/>
            <w:rPrChange w:id="942" w:author="Lucas Chan" w:date="2016-02-15T01:06:00Z">
              <w:rPr>
                <w:noProof/>
                <w:lang w:eastAsia="en-US"/>
              </w:rPr>
            </w:rPrChange>
          </w:rPr>
          <w:drawing>
            <wp:inline distT="0" distB="0" distL="0" distR="0" wp14:anchorId="323697F6" wp14:editId="7370986C">
              <wp:extent cx="6337935" cy="3566827"/>
              <wp:effectExtent l="0" t="0" r="12065" b="0"/>
              <wp:docPr id="1" name="Picture 1" descr="/Volumes/Storage/Download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torage/Downloads/home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9395" cy="3578904"/>
                      </a:xfrm>
                      <a:prstGeom prst="rect">
                        <a:avLst/>
                      </a:prstGeom>
                      <a:noFill/>
                      <a:ln>
                        <a:noFill/>
                      </a:ln>
                    </pic:spPr>
                  </pic:pic>
                </a:graphicData>
              </a:graphic>
            </wp:inline>
          </w:drawing>
        </w:r>
      </w:ins>
    </w:p>
    <w:p w14:paraId="3B8994DC" w14:textId="77777777" w:rsidR="007836F1" w:rsidRPr="00034770" w:rsidRDefault="007836F1">
      <w:pPr>
        <w:ind w:firstLine="720"/>
        <w:rPr>
          <w:ins w:id="943" w:author="Lucas Chan" w:date="2016-01-31T16:19:00Z"/>
          <w:rFonts w:asciiTheme="minorHAnsi" w:hAnsiTheme="minorHAnsi"/>
          <w:rPrChange w:id="944" w:author="Lucas Chan" w:date="2016-02-15T01:06:00Z">
            <w:rPr>
              <w:ins w:id="945" w:author="Lucas Chan" w:date="2016-01-31T16:19:00Z"/>
            </w:rPr>
          </w:rPrChange>
        </w:rPr>
        <w:pPrChange w:id="946" w:author="Lucas Chan" w:date="2016-01-31T16:21:00Z">
          <w:pPr>
            <w:pStyle w:val="Title"/>
          </w:pPr>
        </w:pPrChange>
      </w:pPr>
      <w:ins w:id="947" w:author="Lucas Chan" w:date="2016-01-31T16:19:00Z">
        <w:r w:rsidRPr="00034770">
          <w:rPr>
            <w:rFonts w:asciiTheme="minorHAnsi" w:hAnsiTheme="minorHAnsi"/>
            <w:rPrChange w:id="948" w:author="Lucas Chan" w:date="2016-02-15T01:06:00Z">
              <w:rPr/>
            </w:rPrChange>
          </w:rPr>
          <w:t xml:space="preserve">Our main goal for our website is to make it simple. We followed a three column content design with a fixed header to keep content well-delineated and self-contained. Our logo is designated as a home button on every page, and it will also be possible to access each of the other pages through drop-down navigation menus. We are going to have a maximum content width of 1200px, in a horizontal flex-box design that shrinks down until it flows to a vertical flex-box, single column. </w:t>
        </w:r>
      </w:ins>
    </w:p>
    <w:p w14:paraId="28208893" w14:textId="77777777" w:rsidR="007836F1" w:rsidRPr="00034770" w:rsidRDefault="007836F1" w:rsidP="007836F1">
      <w:pPr>
        <w:pStyle w:val="Title"/>
        <w:rPr>
          <w:ins w:id="949" w:author="Lucas Chan" w:date="2016-01-31T16:19:00Z"/>
          <w:rFonts w:asciiTheme="minorHAnsi" w:hAnsiTheme="minorHAnsi"/>
          <w:rPrChange w:id="950" w:author="Lucas Chan" w:date="2016-02-15T01:06:00Z">
            <w:rPr>
              <w:ins w:id="951" w:author="Lucas Chan" w:date="2016-01-31T16:19:00Z"/>
            </w:rPr>
          </w:rPrChange>
        </w:rPr>
      </w:pPr>
    </w:p>
    <w:p w14:paraId="03244247" w14:textId="77777777" w:rsidR="007836F1" w:rsidRPr="00034770" w:rsidRDefault="007836F1">
      <w:pPr>
        <w:rPr>
          <w:ins w:id="952" w:author="Lucas Chan" w:date="2016-01-31T16:19:00Z"/>
          <w:rFonts w:asciiTheme="minorHAnsi" w:hAnsiTheme="minorHAnsi"/>
          <w:rPrChange w:id="953" w:author="Lucas Chan" w:date="2016-02-15T01:06:00Z">
            <w:rPr>
              <w:ins w:id="954" w:author="Lucas Chan" w:date="2016-01-31T16:19:00Z"/>
            </w:rPr>
          </w:rPrChange>
        </w:rPr>
        <w:pPrChange w:id="955" w:author="Lucas Chan" w:date="2016-01-31T16:21:00Z">
          <w:pPr>
            <w:pStyle w:val="Title"/>
          </w:pPr>
        </w:pPrChange>
      </w:pPr>
    </w:p>
    <w:p w14:paraId="210F4D3A" w14:textId="77777777" w:rsidR="007836F1" w:rsidRPr="00034770" w:rsidRDefault="007836F1" w:rsidP="007836F1">
      <w:pPr>
        <w:pStyle w:val="Title"/>
        <w:rPr>
          <w:ins w:id="956" w:author="Lucas Chan" w:date="2016-01-31T16:19:00Z"/>
          <w:rFonts w:asciiTheme="minorHAnsi" w:hAnsiTheme="minorHAnsi"/>
          <w:rPrChange w:id="957" w:author="Lucas Chan" w:date="2016-02-15T01:06:00Z">
            <w:rPr>
              <w:ins w:id="958" w:author="Lucas Chan" w:date="2016-01-31T16:19:00Z"/>
            </w:rPr>
          </w:rPrChange>
        </w:rPr>
      </w:pPr>
      <w:ins w:id="959" w:author="Lucas Chan" w:date="2016-01-31T16:19:00Z">
        <w:r w:rsidRPr="00034770">
          <w:rPr>
            <w:rFonts w:asciiTheme="minorHAnsi" w:hAnsiTheme="minorHAnsi"/>
            <w:noProof/>
            <w:lang w:eastAsia="en-US"/>
            <w:rPrChange w:id="960" w:author="Lucas Chan" w:date="2016-02-15T01:06:00Z">
              <w:rPr>
                <w:noProof/>
                <w:lang w:eastAsia="en-US"/>
              </w:rPr>
            </w:rPrChange>
          </w:rPr>
          <w:drawing>
            <wp:anchor distT="0" distB="0" distL="114300" distR="114300" simplePos="0" relativeHeight="251659264" behindDoc="1" locked="0" layoutInCell="1" allowOverlap="1" wp14:anchorId="41946231" wp14:editId="7487CE7C">
              <wp:simplePos x="0" y="0"/>
              <wp:positionH relativeFrom="column">
                <wp:posOffset>56515</wp:posOffset>
              </wp:positionH>
              <wp:positionV relativeFrom="paragraph">
                <wp:posOffset>262255</wp:posOffset>
              </wp:positionV>
              <wp:extent cx="6339310" cy="3567600"/>
              <wp:effectExtent l="0" t="0" r="10795" b="0"/>
              <wp:wrapNone/>
              <wp:docPr id="2" name="Picture 2" descr="/Volumes/Storage/Downloads/oth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Storage/Downloads/other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9310" cy="356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4770">
          <w:rPr>
            <w:rFonts w:asciiTheme="minorHAnsi" w:hAnsiTheme="minorHAnsi"/>
            <w:rPrChange w:id="961" w:author="Lucas Chan" w:date="2016-02-15T01:06:00Z">
              <w:rPr/>
            </w:rPrChange>
          </w:rPr>
          <w:t>Other Pages</w:t>
        </w:r>
      </w:ins>
    </w:p>
    <w:p w14:paraId="63125CB9" w14:textId="77777777" w:rsidR="007836F1" w:rsidRPr="00034770" w:rsidRDefault="007836F1" w:rsidP="007836F1">
      <w:pPr>
        <w:rPr>
          <w:ins w:id="962" w:author="Lucas Chan" w:date="2016-01-31T16:19:00Z"/>
          <w:rFonts w:asciiTheme="minorHAnsi" w:hAnsiTheme="minorHAnsi"/>
          <w:rPrChange w:id="963" w:author="Lucas Chan" w:date="2016-02-15T01:06:00Z">
            <w:rPr>
              <w:ins w:id="964" w:author="Lucas Chan" w:date="2016-01-31T16:19:00Z"/>
            </w:rPr>
          </w:rPrChange>
        </w:rPr>
      </w:pPr>
    </w:p>
    <w:p w14:paraId="527C0DF5" w14:textId="77777777" w:rsidR="007836F1" w:rsidRPr="00034770" w:rsidRDefault="007836F1" w:rsidP="007836F1">
      <w:pPr>
        <w:rPr>
          <w:ins w:id="965" w:author="Lucas Chan" w:date="2016-01-31T16:19:00Z"/>
          <w:rFonts w:asciiTheme="minorHAnsi" w:hAnsiTheme="minorHAnsi"/>
          <w:rPrChange w:id="966" w:author="Lucas Chan" w:date="2016-02-15T01:06:00Z">
            <w:rPr>
              <w:ins w:id="967" w:author="Lucas Chan" w:date="2016-01-31T16:19:00Z"/>
            </w:rPr>
          </w:rPrChange>
        </w:rPr>
      </w:pPr>
    </w:p>
    <w:p w14:paraId="7C30474B" w14:textId="77777777" w:rsidR="007836F1" w:rsidRPr="00034770" w:rsidRDefault="007836F1" w:rsidP="007836F1">
      <w:pPr>
        <w:rPr>
          <w:ins w:id="968" w:author="Lucas Chan" w:date="2016-01-31T16:19:00Z"/>
          <w:rFonts w:asciiTheme="minorHAnsi" w:hAnsiTheme="minorHAnsi"/>
          <w:rPrChange w:id="969" w:author="Lucas Chan" w:date="2016-02-15T01:06:00Z">
            <w:rPr>
              <w:ins w:id="970" w:author="Lucas Chan" w:date="2016-01-31T16:19:00Z"/>
            </w:rPr>
          </w:rPrChange>
        </w:rPr>
      </w:pPr>
    </w:p>
    <w:p w14:paraId="632BF989" w14:textId="77777777" w:rsidR="007836F1" w:rsidRPr="00034770" w:rsidRDefault="007836F1" w:rsidP="007836F1">
      <w:pPr>
        <w:rPr>
          <w:ins w:id="971" w:author="Lucas Chan" w:date="2016-01-31T16:19:00Z"/>
          <w:rFonts w:asciiTheme="minorHAnsi" w:hAnsiTheme="minorHAnsi"/>
          <w:rPrChange w:id="972" w:author="Lucas Chan" w:date="2016-02-15T01:06:00Z">
            <w:rPr>
              <w:ins w:id="973" w:author="Lucas Chan" w:date="2016-01-31T16:19:00Z"/>
            </w:rPr>
          </w:rPrChange>
        </w:rPr>
      </w:pPr>
    </w:p>
    <w:p w14:paraId="2910EF30" w14:textId="77777777" w:rsidR="007836F1" w:rsidRPr="00034770" w:rsidRDefault="007836F1" w:rsidP="007836F1">
      <w:pPr>
        <w:rPr>
          <w:ins w:id="974" w:author="Lucas Chan" w:date="2016-01-31T16:19:00Z"/>
          <w:rFonts w:asciiTheme="minorHAnsi" w:hAnsiTheme="minorHAnsi"/>
          <w:rPrChange w:id="975" w:author="Lucas Chan" w:date="2016-02-15T01:06:00Z">
            <w:rPr>
              <w:ins w:id="976" w:author="Lucas Chan" w:date="2016-01-31T16:19:00Z"/>
            </w:rPr>
          </w:rPrChange>
        </w:rPr>
      </w:pPr>
    </w:p>
    <w:p w14:paraId="09B4C5EE" w14:textId="77777777" w:rsidR="007836F1" w:rsidRPr="00034770" w:rsidRDefault="007836F1" w:rsidP="007836F1">
      <w:pPr>
        <w:rPr>
          <w:ins w:id="977" w:author="Lucas Chan" w:date="2016-01-31T16:19:00Z"/>
          <w:rFonts w:asciiTheme="minorHAnsi" w:hAnsiTheme="minorHAnsi"/>
          <w:rPrChange w:id="978" w:author="Lucas Chan" w:date="2016-02-15T01:06:00Z">
            <w:rPr>
              <w:ins w:id="979" w:author="Lucas Chan" w:date="2016-01-31T16:19:00Z"/>
            </w:rPr>
          </w:rPrChange>
        </w:rPr>
      </w:pPr>
    </w:p>
    <w:p w14:paraId="7719E57E" w14:textId="77777777" w:rsidR="007836F1" w:rsidRPr="00034770" w:rsidRDefault="007836F1" w:rsidP="007836F1">
      <w:pPr>
        <w:rPr>
          <w:ins w:id="980" w:author="Lucas Chan" w:date="2016-01-31T16:19:00Z"/>
          <w:rFonts w:asciiTheme="minorHAnsi" w:hAnsiTheme="minorHAnsi"/>
          <w:rPrChange w:id="981" w:author="Lucas Chan" w:date="2016-02-15T01:06:00Z">
            <w:rPr>
              <w:ins w:id="982" w:author="Lucas Chan" w:date="2016-01-31T16:19:00Z"/>
            </w:rPr>
          </w:rPrChange>
        </w:rPr>
      </w:pPr>
    </w:p>
    <w:p w14:paraId="37860F28" w14:textId="77777777" w:rsidR="007836F1" w:rsidRPr="00034770" w:rsidRDefault="007836F1" w:rsidP="007836F1">
      <w:pPr>
        <w:rPr>
          <w:ins w:id="983" w:author="Lucas Chan" w:date="2016-01-31T16:19:00Z"/>
          <w:rFonts w:asciiTheme="minorHAnsi" w:hAnsiTheme="minorHAnsi"/>
          <w:rPrChange w:id="984" w:author="Lucas Chan" w:date="2016-02-15T01:06:00Z">
            <w:rPr>
              <w:ins w:id="985" w:author="Lucas Chan" w:date="2016-01-31T16:19:00Z"/>
            </w:rPr>
          </w:rPrChange>
        </w:rPr>
      </w:pPr>
    </w:p>
    <w:p w14:paraId="2D003917" w14:textId="77777777" w:rsidR="007836F1" w:rsidRPr="00034770" w:rsidRDefault="007836F1" w:rsidP="007836F1">
      <w:pPr>
        <w:rPr>
          <w:ins w:id="986" w:author="Lucas Chan" w:date="2016-01-31T16:19:00Z"/>
          <w:rFonts w:asciiTheme="minorHAnsi" w:hAnsiTheme="minorHAnsi"/>
          <w:rPrChange w:id="987" w:author="Lucas Chan" w:date="2016-02-15T01:06:00Z">
            <w:rPr>
              <w:ins w:id="988" w:author="Lucas Chan" w:date="2016-01-31T16:19:00Z"/>
            </w:rPr>
          </w:rPrChange>
        </w:rPr>
      </w:pPr>
    </w:p>
    <w:p w14:paraId="7C9AECBC" w14:textId="77777777" w:rsidR="007836F1" w:rsidRPr="00034770" w:rsidRDefault="007836F1" w:rsidP="007836F1">
      <w:pPr>
        <w:rPr>
          <w:ins w:id="989" w:author="Lucas Chan" w:date="2016-01-31T16:19:00Z"/>
          <w:rFonts w:asciiTheme="minorHAnsi" w:hAnsiTheme="minorHAnsi"/>
          <w:rPrChange w:id="990" w:author="Lucas Chan" w:date="2016-02-15T01:06:00Z">
            <w:rPr>
              <w:ins w:id="991" w:author="Lucas Chan" w:date="2016-01-31T16:19:00Z"/>
            </w:rPr>
          </w:rPrChange>
        </w:rPr>
      </w:pPr>
    </w:p>
    <w:p w14:paraId="5E78F024" w14:textId="77777777" w:rsidR="007836F1" w:rsidRPr="00034770" w:rsidRDefault="007836F1" w:rsidP="007836F1">
      <w:pPr>
        <w:tabs>
          <w:tab w:val="left" w:pos="6675"/>
        </w:tabs>
        <w:rPr>
          <w:ins w:id="992" w:author="Lucas Chan" w:date="2016-01-31T16:19:00Z"/>
          <w:rFonts w:asciiTheme="minorHAnsi" w:hAnsiTheme="minorHAnsi"/>
          <w:rPrChange w:id="993" w:author="Lucas Chan" w:date="2016-02-15T01:06:00Z">
            <w:rPr>
              <w:ins w:id="994" w:author="Lucas Chan" w:date="2016-01-31T16:19:00Z"/>
            </w:rPr>
          </w:rPrChange>
        </w:rPr>
      </w:pPr>
      <w:ins w:id="995" w:author="Lucas Chan" w:date="2016-01-31T16:19:00Z">
        <w:r w:rsidRPr="00034770">
          <w:rPr>
            <w:rFonts w:asciiTheme="minorHAnsi" w:hAnsiTheme="minorHAnsi"/>
            <w:rPrChange w:id="996" w:author="Lucas Chan" w:date="2016-02-15T01:06:00Z">
              <w:rPr/>
            </w:rPrChange>
          </w:rPr>
          <w:tab/>
        </w:r>
      </w:ins>
    </w:p>
    <w:p w14:paraId="60A17B0E" w14:textId="77777777" w:rsidR="007836F1" w:rsidRPr="00034770" w:rsidRDefault="007836F1" w:rsidP="007836F1">
      <w:pPr>
        <w:rPr>
          <w:ins w:id="997" w:author="Lucas Chan" w:date="2016-01-31T16:19:00Z"/>
          <w:rFonts w:asciiTheme="minorHAnsi" w:hAnsiTheme="minorHAnsi"/>
          <w:rPrChange w:id="998" w:author="Lucas Chan" w:date="2016-02-15T01:06:00Z">
            <w:rPr>
              <w:ins w:id="999" w:author="Lucas Chan" w:date="2016-01-31T16:19:00Z"/>
            </w:rPr>
          </w:rPrChange>
        </w:rPr>
      </w:pPr>
    </w:p>
    <w:p w14:paraId="2DFAAA18" w14:textId="77777777" w:rsidR="007836F1" w:rsidRPr="00034770" w:rsidRDefault="007836F1" w:rsidP="007836F1">
      <w:pPr>
        <w:rPr>
          <w:ins w:id="1000" w:author="Lucas Chan" w:date="2016-01-31T16:19:00Z"/>
          <w:rFonts w:asciiTheme="minorHAnsi" w:hAnsiTheme="minorHAnsi"/>
          <w:rPrChange w:id="1001" w:author="Lucas Chan" w:date="2016-02-15T01:06:00Z">
            <w:rPr>
              <w:ins w:id="1002" w:author="Lucas Chan" w:date="2016-01-31T16:19:00Z"/>
            </w:rPr>
          </w:rPrChange>
        </w:rPr>
      </w:pPr>
    </w:p>
    <w:p w14:paraId="045C24AD" w14:textId="77777777" w:rsidR="007836F1" w:rsidRPr="00034770" w:rsidRDefault="007836F1" w:rsidP="007836F1">
      <w:pPr>
        <w:rPr>
          <w:ins w:id="1003" w:author="Lucas Chan" w:date="2016-01-31T16:19:00Z"/>
          <w:rFonts w:asciiTheme="minorHAnsi" w:hAnsiTheme="minorHAnsi"/>
          <w:rPrChange w:id="1004" w:author="Lucas Chan" w:date="2016-02-15T01:06:00Z">
            <w:rPr>
              <w:ins w:id="1005" w:author="Lucas Chan" w:date="2016-01-31T16:19:00Z"/>
            </w:rPr>
          </w:rPrChange>
        </w:rPr>
      </w:pPr>
    </w:p>
    <w:p w14:paraId="5DF7BF09" w14:textId="77777777" w:rsidR="007836F1" w:rsidRPr="00034770" w:rsidRDefault="007836F1" w:rsidP="007836F1">
      <w:pPr>
        <w:rPr>
          <w:ins w:id="1006" w:author="Lucas Chan" w:date="2016-01-31T16:19:00Z"/>
          <w:rFonts w:asciiTheme="minorHAnsi" w:hAnsiTheme="minorHAnsi"/>
          <w:rPrChange w:id="1007" w:author="Lucas Chan" w:date="2016-02-15T01:06:00Z">
            <w:rPr>
              <w:ins w:id="1008" w:author="Lucas Chan" w:date="2016-01-31T16:19:00Z"/>
            </w:rPr>
          </w:rPrChange>
        </w:rPr>
      </w:pPr>
    </w:p>
    <w:p w14:paraId="0468B356" w14:textId="77777777" w:rsidR="007836F1" w:rsidRPr="00034770" w:rsidRDefault="007836F1" w:rsidP="007836F1">
      <w:pPr>
        <w:rPr>
          <w:ins w:id="1009" w:author="Lucas Chan" w:date="2016-01-31T16:19:00Z"/>
          <w:rFonts w:asciiTheme="minorHAnsi" w:hAnsiTheme="minorHAnsi"/>
          <w:rPrChange w:id="1010" w:author="Lucas Chan" w:date="2016-02-15T01:06:00Z">
            <w:rPr>
              <w:ins w:id="1011" w:author="Lucas Chan" w:date="2016-01-31T16:19:00Z"/>
            </w:rPr>
          </w:rPrChange>
        </w:rPr>
      </w:pPr>
    </w:p>
    <w:p w14:paraId="3FB48F68" w14:textId="77777777" w:rsidR="007836F1" w:rsidRPr="00034770" w:rsidRDefault="007836F1" w:rsidP="007836F1">
      <w:pPr>
        <w:rPr>
          <w:ins w:id="1012" w:author="Lucas Chan" w:date="2016-01-31T16:19:00Z"/>
          <w:rFonts w:asciiTheme="minorHAnsi" w:hAnsiTheme="minorHAnsi"/>
          <w:rPrChange w:id="1013" w:author="Lucas Chan" w:date="2016-02-15T01:06:00Z">
            <w:rPr>
              <w:ins w:id="1014" w:author="Lucas Chan" w:date="2016-01-31T16:19:00Z"/>
            </w:rPr>
          </w:rPrChange>
        </w:rPr>
      </w:pPr>
    </w:p>
    <w:p w14:paraId="0CEE6638" w14:textId="77777777" w:rsidR="007836F1" w:rsidRPr="00034770" w:rsidRDefault="007836F1" w:rsidP="007836F1">
      <w:pPr>
        <w:rPr>
          <w:ins w:id="1015" w:author="Lucas Chan" w:date="2016-01-31T16:19:00Z"/>
          <w:rFonts w:asciiTheme="minorHAnsi" w:hAnsiTheme="minorHAnsi"/>
          <w:rPrChange w:id="1016" w:author="Lucas Chan" w:date="2016-02-15T01:06:00Z">
            <w:rPr>
              <w:ins w:id="1017" w:author="Lucas Chan" w:date="2016-01-31T16:19:00Z"/>
            </w:rPr>
          </w:rPrChange>
        </w:rPr>
      </w:pPr>
    </w:p>
    <w:p w14:paraId="30D4393A" w14:textId="77777777" w:rsidR="007836F1" w:rsidRPr="00034770" w:rsidRDefault="007836F1" w:rsidP="007836F1">
      <w:pPr>
        <w:rPr>
          <w:ins w:id="1018" w:author="Lucas Chan" w:date="2016-01-31T16:19:00Z"/>
          <w:rFonts w:asciiTheme="minorHAnsi" w:hAnsiTheme="minorHAnsi"/>
          <w:rPrChange w:id="1019" w:author="Lucas Chan" w:date="2016-02-15T01:06:00Z">
            <w:rPr>
              <w:ins w:id="1020" w:author="Lucas Chan" w:date="2016-01-31T16:19:00Z"/>
            </w:rPr>
          </w:rPrChange>
        </w:rPr>
      </w:pPr>
    </w:p>
    <w:p w14:paraId="58A43977" w14:textId="77777777" w:rsidR="007836F1" w:rsidRPr="00034770" w:rsidRDefault="007836F1" w:rsidP="007836F1">
      <w:pPr>
        <w:rPr>
          <w:ins w:id="1021" w:author="Lucas Chan" w:date="2016-01-31T16:19:00Z"/>
          <w:rFonts w:asciiTheme="minorHAnsi" w:hAnsiTheme="minorHAnsi"/>
          <w:rPrChange w:id="1022" w:author="Lucas Chan" w:date="2016-02-15T01:06:00Z">
            <w:rPr>
              <w:ins w:id="1023" w:author="Lucas Chan" w:date="2016-01-31T16:19:00Z"/>
            </w:rPr>
          </w:rPrChange>
        </w:rPr>
      </w:pPr>
      <w:ins w:id="1024" w:author="Lucas Chan" w:date="2016-01-31T16:19:00Z">
        <w:r w:rsidRPr="00034770">
          <w:rPr>
            <w:rFonts w:asciiTheme="minorHAnsi" w:hAnsiTheme="minorHAnsi"/>
            <w:rPrChange w:id="1025" w:author="Lucas Chan" w:date="2016-02-15T01:06:00Z">
              <w:rPr/>
            </w:rPrChange>
          </w:rPr>
          <w:tab/>
        </w:r>
      </w:ins>
    </w:p>
    <w:p w14:paraId="2F3D6A71" w14:textId="77777777" w:rsidR="007836F1" w:rsidRPr="00034770" w:rsidRDefault="007836F1">
      <w:pPr>
        <w:ind w:firstLine="720"/>
        <w:rPr>
          <w:ins w:id="1026" w:author="Lucas Chan" w:date="2016-01-31T16:20:00Z"/>
          <w:rFonts w:asciiTheme="minorHAnsi" w:hAnsiTheme="minorHAnsi"/>
          <w:rPrChange w:id="1027" w:author="Lucas Chan" w:date="2016-02-15T01:06:00Z">
            <w:rPr>
              <w:ins w:id="1028" w:author="Lucas Chan" w:date="2016-01-31T16:20:00Z"/>
            </w:rPr>
          </w:rPrChange>
        </w:rPr>
        <w:pPrChange w:id="1029" w:author="Lucas Chan" w:date="2016-01-31T16:21:00Z">
          <w:pPr>
            <w:pStyle w:val="Title"/>
          </w:pPr>
        </w:pPrChange>
      </w:pPr>
      <w:ins w:id="1030" w:author="Lucas Chan" w:date="2016-01-31T16:19:00Z">
        <w:r w:rsidRPr="00034770">
          <w:rPr>
            <w:rFonts w:asciiTheme="minorHAnsi" w:hAnsiTheme="minorHAnsi"/>
            <w:rPrChange w:id="1031" w:author="Lucas Chan" w:date="2016-02-15T01:06:00Z">
              <w:rPr/>
            </w:rPrChange>
          </w:rPr>
          <w:t>This is one of our secondary pages. We kept it similar to our home page to make the visitors feel familiar to the site. We changed things up slightly with a 2 column design instead of the 3 column. We stuck with the same margins but plan to have a slightly small header on top. This is the general layout for subpages, with a smaller header to differentiate it from the homepage. We will retain the same design elements but put more emphasis on the textual content on these subpages.</w:t>
        </w:r>
      </w:ins>
    </w:p>
    <w:p w14:paraId="62292D37" w14:textId="77777777" w:rsidR="007836F1" w:rsidRPr="00034770" w:rsidRDefault="007836F1" w:rsidP="007836F1">
      <w:pPr>
        <w:pStyle w:val="Title"/>
        <w:rPr>
          <w:ins w:id="1032" w:author="Lucas Chan" w:date="2016-01-31T16:19:00Z"/>
          <w:rFonts w:asciiTheme="minorHAnsi" w:hAnsiTheme="minorHAnsi"/>
          <w:rPrChange w:id="1033" w:author="Lucas Chan" w:date="2016-02-15T01:06:00Z">
            <w:rPr>
              <w:ins w:id="1034" w:author="Lucas Chan" w:date="2016-01-31T16:19:00Z"/>
            </w:rPr>
          </w:rPrChange>
        </w:rPr>
      </w:pPr>
      <w:ins w:id="1035" w:author="Lucas Chan" w:date="2016-01-31T16:19:00Z">
        <w:r w:rsidRPr="00034770">
          <w:rPr>
            <w:rFonts w:asciiTheme="minorHAnsi" w:hAnsiTheme="minorHAnsi"/>
            <w:rPrChange w:id="1036" w:author="Lucas Chan" w:date="2016-02-15T01:06:00Z">
              <w:rPr/>
            </w:rPrChange>
          </w:rPr>
          <w:lastRenderedPageBreak/>
          <w:t>Print Page</w:t>
        </w:r>
        <w:r w:rsidRPr="00034770">
          <w:rPr>
            <w:rFonts w:asciiTheme="minorHAnsi" w:hAnsiTheme="minorHAnsi"/>
            <w:noProof/>
            <w:lang w:eastAsia="en-US"/>
            <w:rPrChange w:id="1037" w:author="Lucas Chan" w:date="2016-02-15T01:06:00Z">
              <w:rPr>
                <w:noProof/>
                <w:lang w:eastAsia="en-US"/>
              </w:rPr>
            </w:rPrChange>
          </w:rPr>
          <w:drawing>
            <wp:inline distT="0" distB="0" distL="0" distR="0" wp14:anchorId="19095F57" wp14:editId="179B3C7D">
              <wp:extent cx="6339308" cy="3567600"/>
              <wp:effectExtent l="0" t="0" r="10795" b="0"/>
              <wp:docPr id="3" name="Picture 3" descr="/Volumes/Storage/Downloads/pri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torage/Downloads/print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9308" cy="3567600"/>
                      </a:xfrm>
                      <a:prstGeom prst="rect">
                        <a:avLst/>
                      </a:prstGeom>
                      <a:noFill/>
                      <a:ln>
                        <a:noFill/>
                      </a:ln>
                    </pic:spPr>
                  </pic:pic>
                </a:graphicData>
              </a:graphic>
            </wp:inline>
          </w:drawing>
        </w:r>
      </w:ins>
    </w:p>
    <w:p w14:paraId="60B891B6" w14:textId="77777777" w:rsidR="007836F1" w:rsidRPr="00034770" w:rsidRDefault="007836F1" w:rsidP="007836F1">
      <w:pPr>
        <w:rPr>
          <w:ins w:id="1038" w:author="Lucas Chan" w:date="2016-01-31T16:19:00Z"/>
          <w:rFonts w:asciiTheme="minorHAnsi" w:hAnsiTheme="minorHAnsi"/>
          <w:rPrChange w:id="1039" w:author="Lucas Chan" w:date="2016-02-15T01:06:00Z">
            <w:rPr>
              <w:ins w:id="1040" w:author="Lucas Chan" w:date="2016-01-31T16:19:00Z"/>
            </w:rPr>
          </w:rPrChange>
        </w:rPr>
      </w:pPr>
    </w:p>
    <w:p w14:paraId="23BAE130" w14:textId="77777777" w:rsidR="007836F1" w:rsidRPr="00034770" w:rsidRDefault="007836F1" w:rsidP="007836F1">
      <w:pPr>
        <w:rPr>
          <w:ins w:id="1041" w:author="Lucas Chan" w:date="2016-01-31T16:19:00Z"/>
          <w:rFonts w:asciiTheme="minorHAnsi" w:hAnsiTheme="minorHAnsi"/>
          <w:rPrChange w:id="1042" w:author="Lucas Chan" w:date="2016-02-15T01:06:00Z">
            <w:rPr>
              <w:ins w:id="1043" w:author="Lucas Chan" w:date="2016-01-31T16:19:00Z"/>
            </w:rPr>
          </w:rPrChange>
        </w:rPr>
      </w:pPr>
      <w:ins w:id="1044" w:author="Lucas Chan" w:date="2016-01-31T16:19:00Z">
        <w:r w:rsidRPr="00034770">
          <w:rPr>
            <w:rFonts w:asciiTheme="minorHAnsi" w:hAnsiTheme="minorHAnsi"/>
            <w:rPrChange w:id="1045" w:author="Lucas Chan" w:date="2016-02-15T01:06:00Z">
              <w:rPr/>
            </w:rPrChange>
          </w:rPr>
          <w:t>On the print page, we eliminated the graphics and simply placed the content with its headers on the page. The print stylesheet will designate all printable content and get rid of the header, navigation, etc.</w:t>
        </w:r>
      </w:ins>
    </w:p>
    <w:p w14:paraId="535DC1C2" w14:textId="77777777" w:rsidR="007836F1" w:rsidRPr="00034770" w:rsidRDefault="007836F1" w:rsidP="007836F1">
      <w:pPr>
        <w:rPr>
          <w:ins w:id="1046" w:author="Lucas Chan" w:date="2016-01-31T16:19:00Z"/>
          <w:rFonts w:asciiTheme="minorHAnsi" w:hAnsiTheme="minorHAnsi"/>
          <w:rPrChange w:id="1047" w:author="Lucas Chan" w:date="2016-02-15T01:06:00Z">
            <w:rPr>
              <w:ins w:id="1048" w:author="Lucas Chan" w:date="2016-01-31T16:19:00Z"/>
            </w:rPr>
          </w:rPrChange>
        </w:rPr>
      </w:pPr>
    </w:p>
    <w:p w14:paraId="4EDF08B7" w14:textId="77777777" w:rsidR="007836F1" w:rsidRPr="00034770" w:rsidRDefault="007836F1" w:rsidP="007836F1">
      <w:pPr>
        <w:rPr>
          <w:ins w:id="1049" w:author="Lucas Chan" w:date="2016-01-31T16:19:00Z"/>
          <w:rFonts w:asciiTheme="minorHAnsi" w:hAnsiTheme="minorHAnsi"/>
          <w:rPrChange w:id="1050" w:author="Lucas Chan" w:date="2016-02-15T01:06:00Z">
            <w:rPr>
              <w:ins w:id="1051" w:author="Lucas Chan" w:date="2016-01-31T16:19:00Z"/>
            </w:rPr>
          </w:rPrChange>
        </w:rPr>
      </w:pPr>
    </w:p>
    <w:p w14:paraId="5D5E3B21" w14:textId="77777777" w:rsidR="007836F1" w:rsidRPr="00034770" w:rsidRDefault="007836F1" w:rsidP="007836F1">
      <w:pPr>
        <w:rPr>
          <w:ins w:id="1052" w:author="Lucas Chan" w:date="2016-01-31T16:19:00Z"/>
          <w:rFonts w:asciiTheme="minorHAnsi" w:hAnsiTheme="minorHAnsi"/>
          <w:rPrChange w:id="1053" w:author="Lucas Chan" w:date="2016-02-15T01:06:00Z">
            <w:rPr>
              <w:ins w:id="1054" w:author="Lucas Chan" w:date="2016-01-31T16:19:00Z"/>
            </w:rPr>
          </w:rPrChange>
        </w:rPr>
      </w:pPr>
    </w:p>
    <w:p w14:paraId="030F5B5A" w14:textId="77777777" w:rsidR="007836F1" w:rsidRPr="00034770" w:rsidRDefault="007836F1" w:rsidP="007836F1">
      <w:pPr>
        <w:rPr>
          <w:ins w:id="1055" w:author="Lucas Chan" w:date="2016-01-31T16:19:00Z"/>
          <w:rFonts w:asciiTheme="minorHAnsi" w:hAnsiTheme="minorHAnsi"/>
          <w:rPrChange w:id="1056" w:author="Lucas Chan" w:date="2016-02-15T01:06:00Z">
            <w:rPr>
              <w:ins w:id="1057" w:author="Lucas Chan" w:date="2016-01-31T16:19:00Z"/>
            </w:rPr>
          </w:rPrChange>
        </w:rPr>
      </w:pPr>
    </w:p>
    <w:p w14:paraId="7F30308E" w14:textId="77777777" w:rsidR="007836F1" w:rsidRPr="00034770" w:rsidRDefault="007836F1" w:rsidP="007836F1">
      <w:pPr>
        <w:rPr>
          <w:ins w:id="1058" w:author="Lucas Chan" w:date="2016-01-31T16:19:00Z"/>
          <w:rFonts w:asciiTheme="minorHAnsi" w:hAnsiTheme="minorHAnsi"/>
          <w:rPrChange w:id="1059" w:author="Lucas Chan" w:date="2016-02-15T01:06:00Z">
            <w:rPr>
              <w:ins w:id="1060" w:author="Lucas Chan" w:date="2016-01-31T16:19:00Z"/>
            </w:rPr>
          </w:rPrChange>
        </w:rPr>
      </w:pPr>
    </w:p>
    <w:p w14:paraId="76C3C5E0" w14:textId="77777777" w:rsidR="007836F1" w:rsidRPr="00034770" w:rsidRDefault="007836F1" w:rsidP="007836F1">
      <w:pPr>
        <w:rPr>
          <w:ins w:id="1061" w:author="Lucas Chan" w:date="2016-01-31T16:19:00Z"/>
          <w:rFonts w:asciiTheme="minorHAnsi" w:hAnsiTheme="minorHAnsi"/>
          <w:rPrChange w:id="1062" w:author="Lucas Chan" w:date="2016-02-15T01:06:00Z">
            <w:rPr>
              <w:ins w:id="1063" w:author="Lucas Chan" w:date="2016-01-31T16:19:00Z"/>
            </w:rPr>
          </w:rPrChange>
        </w:rPr>
      </w:pPr>
    </w:p>
    <w:p w14:paraId="4F8B10BE" w14:textId="77777777" w:rsidR="007836F1" w:rsidRPr="00034770" w:rsidRDefault="007836F1" w:rsidP="007836F1">
      <w:pPr>
        <w:rPr>
          <w:ins w:id="1064" w:author="Lucas Chan" w:date="2016-01-31T16:19:00Z"/>
          <w:rFonts w:asciiTheme="minorHAnsi" w:hAnsiTheme="minorHAnsi"/>
          <w:rPrChange w:id="1065" w:author="Lucas Chan" w:date="2016-02-15T01:06:00Z">
            <w:rPr>
              <w:ins w:id="1066" w:author="Lucas Chan" w:date="2016-01-31T16:19:00Z"/>
            </w:rPr>
          </w:rPrChange>
        </w:rPr>
      </w:pPr>
    </w:p>
    <w:p w14:paraId="250E384B" w14:textId="77777777" w:rsidR="007836F1" w:rsidRPr="00034770" w:rsidRDefault="007836F1" w:rsidP="007836F1">
      <w:pPr>
        <w:rPr>
          <w:ins w:id="1067" w:author="Lucas Chan" w:date="2016-01-31T16:19:00Z"/>
          <w:rFonts w:asciiTheme="minorHAnsi" w:hAnsiTheme="minorHAnsi"/>
          <w:rPrChange w:id="1068" w:author="Lucas Chan" w:date="2016-02-15T01:06:00Z">
            <w:rPr>
              <w:ins w:id="1069" w:author="Lucas Chan" w:date="2016-01-31T16:19:00Z"/>
            </w:rPr>
          </w:rPrChange>
        </w:rPr>
      </w:pPr>
    </w:p>
    <w:p w14:paraId="2D9264F9" w14:textId="77777777" w:rsidR="007836F1" w:rsidRPr="00034770" w:rsidRDefault="007836F1" w:rsidP="007836F1">
      <w:pPr>
        <w:rPr>
          <w:ins w:id="1070" w:author="Lucas Chan" w:date="2016-01-31T16:19:00Z"/>
          <w:rFonts w:asciiTheme="minorHAnsi" w:hAnsiTheme="minorHAnsi"/>
          <w:rPrChange w:id="1071" w:author="Lucas Chan" w:date="2016-02-15T01:06:00Z">
            <w:rPr>
              <w:ins w:id="1072" w:author="Lucas Chan" w:date="2016-01-31T16:19:00Z"/>
            </w:rPr>
          </w:rPrChange>
        </w:rPr>
      </w:pPr>
    </w:p>
    <w:p w14:paraId="6438621F" w14:textId="77777777" w:rsidR="007836F1" w:rsidRPr="00034770" w:rsidRDefault="007836F1" w:rsidP="007836F1">
      <w:pPr>
        <w:rPr>
          <w:ins w:id="1073" w:author="Lucas Chan" w:date="2016-01-31T16:19:00Z"/>
          <w:rFonts w:asciiTheme="minorHAnsi" w:hAnsiTheme="minorHAnsi"/>
          <w:rPrChange w:id="1074" w:author="Lucas Chan" w:date="2016-02-15T01:06:00Z">
            <w:rPr>
              <w:ins w:id="1075" w:author="Lucas Chan" w:date="2016-01-31T16:19:00Z"/>
            </w:rPr>
          </w:rPrChange>
        </w:rPr>
      </w:pPr>
    </w:p>
    <w:p w14:paraId="62192BE8" w14:textId="77777777" w:rsidR="007836F1" w:rsidRPr="00034770" w:rsidRDefault="007836F1" w:rsidP="007836F1">
      <w:pPr>
        <w:rPr>
          <w:ins w:id="1076" w:author="Lucas Chan" w:date="2016-01-31T16:19:00Z"/>
          <w:rFonts w:asciiTheme="minorHAnsi" w:hAnsiTheme="minorHAnsi"/>
          <w:rPrChange w:id="1077" w:author="Lucas Chan" w:date="2016-02-15T01:06:00Z">
            <w:rPr>
              <w:ins w:id="1078" w:author="Lucas Chan" w:date="2016-01-31T16:19:00Z"/>
            </w:rPr>
          </w:rPrChange>
        </w:rPr>
      </w:pPr>
    </w:p>
    <w:p w14:paraId="7AB64BA7" w14:textId="77777777" w:rsidR="007836F1" w:rsidRPr="00034770" w:rsidRDefault="007836F1" w:rsidP="007836F1">
      <w:pPr>
        <w:rPr>
          <w:ins w:id="1079" w:author="Lucas Chan" w:date="2016-01-31T16:19:00Z"/>
          <w:rFonts w:asciiTheme="minorHAnsi" w:hAnsiTheme="minorHAnsi"/>
          <w:rPrChange w:id="1080" w:author="Lucas Chan" w:date="2016-02-15T01:06:00Z">
            <w:rPr>
              <w:ins w:id="1081" w:author="Lucas Chan" w:date="2016-01-31T16:19:00Z"/>
            </w:rPr>
          </w:rPrChange>
        </w:rPr>
      </w:pPr>
    </w:p>
    <w:p w14:paraId="3E8146D8" w14:textId="77777777" w:rsidR="007836F1" w:rsidRPr="00034770" w:rsidRDefault="007836F1" w:rsidP="007836F1">
      <w:pPr>
        <w:rPr>
          <w:ins w:id="1082" w:author="Lucas Chan" w:date="2016-01-31T16:19:00Z"/>
          <w:rFonts w:asciiTheme="minorHAnsi" w:hAnsiTheme="minorHAnsi"/>
          <w:rPrChange w:id="1083" w:author="Lucas Chan" w:date="2016-02-15T01:06:00Z">
            <w:rPr>
              <w:ins w:id="1084" w:author="Lucas Chan" w:date="2016-01-31T16:19:00Z"/>
            </w:rPr>
          </w:rPrChange>
        </w:rPr>
      </w:pPr>
    </w:p>
    <w:p w14:paraId="0087AC02" w14:textId="77777777" w:rsidR="007836F1" w:rsidRPr="00034770" w:rsidRDefault="007836F1" w:rsidP="007836F1">
      <w:pPr>
        <w:rPr>
          <w:ins w:id="1085" w:author="Lucas Chan" w:date="2016-01-31T16:19:00Z"/>
          <w:rFonts w:asciiTheme="minorHAnsi" w:hAnsiTheme="minorHAnsi"/>
          <w:rPrChange w:id="1086" w:author="Lucas Chan" w:date="2016-02-15T01:06:00Z">
            <w:rPr>
              <w:ins w:id="1087" w:author="Lucas Chan" w:date="2016-01-31T16:19:00Z"/>
            </w:rPr>
          </w:rPrChange>
        </w:rPr>
      </w:pPr>
    </w:p>
    <w:p w14:paraId="6FDE6C8A" w14:textId="77777777" w:rsidR="007836F1" w:rsidRPr="00034770" w:rsidRDefault="007836F1" w:rsidP="007836F1">
      <w:pPr>
        <w:rPr>
          <w:ins w:id="1088" w:author="Lucas Chan" w:date="2016-01-31T16:19:00Z"/>
          <w:rFonts w:asciiTheme="minorHAnsi" w:hAnsiTheme="minorHAnsi"/>
          <w:rPrChange w:id="1089" w:author="Lucas Chan" w:date="2016-02-15T01:06:00Z">
            <w:rPr>
              <w:ins w:id="1090" w:author="Lucas Chan" w:date="2016-01-31T16:19:00Z"/>
            </w:rPr>
          </w:rPrChange>
        </w:rPr>
      </w:pPr>
    </w:p>
    <w:p w14:paraId="42F6E398" w14:textId="77777777" w:rsidR="007836F1" w:rsidRPr="00034770" w:rsidRDefault="007836F1" w:rsidP="007836F1">
      <w:pPr>
        <w:rPr>
          <w:ins w:id="1091" w:author="Lucas Chan" w:date="2016-01-31T16:19:00Z"/>
          <w:rFonts w:asciiTheme="minorHAnsi" w:hAnsiTheme="minorHAnsi"/>
          <w:rPrChange w:id="1092" w:author="Lucas Chan" w:date="2016-02-15T01:06:00Z">
            <w:rPr>
              <w:ins w:id="1093" w:author="Lucas Chan" w:date="2016-01-31T16:19:00Z"/>
            </w:rPr>
          </w:rPrChange>
        </w:rPr>
      </w:pPr>
    </w:p>
    <w:p w14:paraId="14860E2C" w14:textId="77777777" w:rsidR="007836F1" w:rsidRPr="00034770" w:rsidRDefault="007836F1" w:rsidP="007836F1">
      <w:pPr>
        <w:rPr>
          <w:ins w:id="1094" w:author="Lucas Chan" w:date="2016-01-31T16:19:00Z"/>
          <w:rFonts w:asciiTheme="minorHAnsi" w:hAnsiTheme="minorHAnsi"/>
          <w:rPrChange w:id="1095" w:author="Lucas Chan" w:date="2016-02-15T01:06:00Z">
            <w:rPr>
              <w:ins w:id="1096" w:author="Lucas Chan" w:date="2016-01-31T16:19:00Z"/>
            </w:rPr>
          </w:rPrChange>
        </w:rPr>
      </w:pPr>
    </w:p>
    <w:p w14:paraId="75DA5A30" w14:textId="77777777" w:rsidR="007836F1" w:rsidRPr="00034770" w:rsidRDefault="007836F1" w:rsidP="007836F1">
      <w:pPr>
        <w:rPr>
          <w:ins w:id="1097" w:author="Lucas Chan" w:date="2016-01-31T16:19:00Z"/>
          <w:rFonts w:asciiTheme="minorHAnsi" w:hAnsiTheme="minorHAnsi"/>
          <w:rPrChange w:id="1098" w:author="Lucas Chan" w:date="2016-02-15T01:06:00Z">
            <w:rPr>
              <w:ins w:id="1099" w:author="Lucas Chan" w:date="2016-01-31T16:19:00Z"/>
            </w:rPr>
          </w:rPrChange>
        </w:rPr>
      </w:pPr>
    </w:p>
    <w:p w14:paraId="54C2EA15" w14:textId="0A8D43BE" w:rsidR="007836F1" w:rsidRPr="00034770" w:rsidRDefault="007836F1" w:rsidP="007836F1">
      <w:pPr>
        <w:pStyle w:val="Title"/>
        <w:rPr>
          <w:ins w:id="1100" w:author="Lucas Chan" w:date="2016-01-31T16:19:00Z"/>
          <w:rFonts w:asciiTheme="minorHAnsi" w:hAnsiTheme="minorHAnsi"/>
          <w:rPrChange w:id="1101" w:author="Lucas Chan" w:date="2016-02-15T01:06:00Z">
            <w:rPr>
              <w:ins w:id="1102" w:author="Lucas Chan" w:date="2016-01-31T16:19:00Z"/>
            </w:rPr>
          </w:rPrChange>
        </w:rPr>
      </w:pPr>
      <w:ins w:id="1103" w:author="Lucas Chan" w:date="2016-01-31T16:19:00Z">
        <w:r w:rsidRPr="00034770">
          <w:rPr>
            <w:rFonts w:asciiTheme="minorHAnsi" w:hAnsiTheme="minorHAnsi"/>
            <w:rPrChange w:id="1104" w:author="Lucas Chan" w:date="2016-02-15T01:06:00Z">
              <w:rPr/>
            </w:rPrChange>
          </w:rPr>
          <w:t>Rental</w:t>
        </w:r>
      </w:ins>
      <w:ins w:id="1105" w:author="Delan Elliot" w:date="2016-01-31T19:20:00Z">
        <w:r w:rsidR="00385A99" w:rsidRPr="00034770">
          <w:rPr>
            <w:rFonts w:asciiTheme="minorHAnsi" w:hAnsiTheme="minorHAnsi"/>
            <w:rPrChange w:id="1106" w:author="Lucas Chan" w:date="2016-02-15T01:06:00Z">
              <w:rPr/>
            </w:rPrChange>
          </w:rPr>
          <w:t xml:space="preserve"> Booking</w:t>
        </w:r>
      </w:ins>
      <w:ins w:id="1107" w:author="Lucas Chan" w:date="2016-01-31T16:19:00Z">
        <w:r w:rsidRPr="00034770">
          <w:rPr>
            <w:rFonts w:asciiTheme="minorHAnsi" w:hAnsiTheme="minorHAnsi"/>
            <w:rPrChange w:id="1108" w:author="Lucas Chan" w:date="2016-02-15T01:06:00Z">
              <w:rPr/>
            </w:rPrChange>
          </w:rPr>
          <w:t xml:space="preserve"> Page</w:t>
        </w:r>
      </w:ins>
    </w:p>
    <w:p w14:paraId="549B1134" w14:textId="77777777" w:rsidR="007836F1" w:rsidRPr="00034770" w:rsidRDefault="007836F1" w:rsidP="007836F1">
      <w:pPr>
        <w:rPr>
          <w:ins w:id="1109" w:author="Lucas Chan" w:date="2016-01-31T16:19:00Z"/>
          <w:rFonts w:asciiTheme="minorHAnsi" w:hAnsiTheme="minorHAnsi"/>
          <w:rPrChange w:id="1110" w:author="Lucas Chan" w:date="2016-02-15T01:06:00Z">
            <w:rPr>
              <w:ins w:id="1111" w:author="Lucas Chan" w:date="2016-01-31T16:19:00Z"/>
            </w:rPr>
          </w:rPrChange>
        </w:rPr>
      </w:pPr>
      <w:ins w:id="1112" w:author="Lucas Chan" w:date="2016-01-31T16:19:00Z">
        <w:r w:rsidRPr="00034770">
          <w:rPr>
            <w:rFonts w:asciiTheme="minorHAnsi" w:hAnsiTheme="minorHAnsi"/>
            <w:noProof/>
            <w:lang w:eastAsia="en-US"/>
            <w:rPrChange w:id="1113" w:author="Lucas Chan" w:date="2016-02-15T01:06:00Z">
              <w:rPr>
                <w:noProof/>
                <w:lang w:eastAsia="en-US"/>
              </w:rPr>
            </w:rPrChange>
          </w:rPr>
          <w:drawing>
            <wp:inline distT="0" distB="0" distL="0" distR="0" wp14:anchorId="396C3D82" wp14:editId="0880839D">
              <wp:extent cx="6346773" cy="3567600"/>
              <wp:effectExtent l="0" t="0" r="3810" b="0"/>
              <wp:docPr id="5" name="Picture 5" descr="2016-01-3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1-31%2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6773" cy="3567600"/>
                      </a:xfrm>
                      <a:prstGeom prst="rect">
                        <a:avLst/>
                      </a:prstGeom>
                      <a:noFill/>
                      <a:ln>
                        <a:noFill/>
                      </a:ln>
                    </pic:spPr>
                  </pic:pic>
                </a:graphicData>
              </a:graphic>
            </wp:inline>
          </w:drawing>
        </w:r>
      </w:ins>
    </w:p>
    <w:p w14:paraId="5BEFCF1B" w14:textId="77777777" w:rsidR="007836F1" w:rsidRPr="00034770" w:rsidRDefault="007836F1" w:rsidP="007836F1">
      <w:pPr>
        <w:rPr>
          <w:ins w:id="1114" w:author="Lucas Chan" w:date="2016-01-31T16:19:00Z"/>
          <w:rFonts w:asciiTheme="minorHAnsi" w:hAnsiTheme="minorHAnsi"/>
          <w:rPrChange w:id="1115" w:author="Lucas Chan" w:date="2016-02-15T01:06:00Z">
            <w:rPr>
              <w:ins w:id="1116" w:author="Lucas Chan" w:date="2016-01-31T16:19:00Z"/>
            </w:rPr>
          </w:rPrChange>
        </w:rPr>
      </w:pPr>
    </w:p>
    <w:p w14:paraId="19E92922" w14:textId="330F35AC" w:rsidR="007836F1" w:rsidRPr="00034770" w:rsidRDefault="007836F1" w:rsidP="007836F1">
      <w:pPr>
        <w:rPr>
          <w:ins w:id="1117" w:author="Lucas Chan" w:date="2016-01-31T16:19:00Z"/>
          <w:rFonts w:asciiTheme="minorHAnsi" w:hAnsiTheme="minorHAnsi"/>
          <w:rPrChange w:id="1118" w:author="Lucas Chan" w:date="2016-02-15T01:06:00Z">
            <w:rPr>
              <w:ins w:id="1119" w:author="Lucas Chan" w:date="2016-01-31T16:19:00Z"/>
            </w:rPr>
          </w:rPrChange>
        </w:rPr>
      </w:pPr>
      <w:ins w:id="1120" w:author="Lucas Chan" w:date="2016-01-31T16:19:00Z">
        <w:r w:rsidRPr="00034770">
          <w:rPr>
            <w:rFonts w:asciiTheme="minorHAnsi" w:hAnsiTheme="minorHAnsi"/>
            <w:rPrChange w:id="1121" w:author="Lucas Chan" w:date="2016-02-15T01:06:00Z">
              <w:rPr/>
            </w:rPrChange>
          </w:rPr>
          <w:t>This is our rental</w:t>
        </w:r>
      </w:ins>
      <w:ins w:id="1122" w:author="Delan Elliot" w:date="2016-01-31T19:26:00Z">
        <w:r w:rsidR="00385A99" w:rsidRPr="00034770">
          <w:rPr>
            <w:rFonts w:asciiTheme="minorHAnsi" w:hAnsiTheme="minorHAnsi"/>
            <w:rPrChange w:id="1123" w:author="Lucas Chan" w:date="2016-02-15T01:06:00Z">
              <w:rPr/>
            </w:rPrChange>
          </w:rPr>
          <w:t xml:space="preserve"> booking</w:t>
        </w:r>
      </w:ins>
      <w:ins w:id="1124" w:author="Lucas Chan" w:date="2016-01-31T16:19:00Z">
        <w:r w:rsidRPr="00034770">
          <w:rPr>
            <w:rFonts w:asciiTheme="minorHAnsi" w:hAnsiTheme="minorHAnsi"/>
            <w:rPrChange w:id="1125" w:author="Lucas Chan" w:date="2016-02-15T01:06:00Z">
              <w:rPr/>
            </w:rPrChange>
          </w:rPr>
          <w:t xml:space="preserve"> page</w:t>
        </w:r>
      </w:ins>
      <w:ins w:id="1126" w:author="Delan Elliot" w:date="2016-01-31T19:26:00Z">
        <w:r w:rsidR="00385A99" w:rsidRPr="00034770">
          <w:rPr>
            <w:rFonts w:asciiTheme="minorHAnsi" w:hAnsiTheme="minorHAnsi"/>
            <w:rPrChange w:id="1127" w:author="Lucas Chan" w:date="2016-02-15T01:06:00Z">
              <w:rPr/>
            </w:rPrChange>
          </w:rPr>
          <w:t>.</w:t>
        </w:r>
      </w:ins>
      <w:ins w:id="1128" w:author="Lucas Chan" w:date="2016-01-31T16:19:00Z">
        <w:r w:rsidRPr="00034770">
          <w:rPr>
            <w:rFonts w:asciiTheme="minorHAnsi" w:hAnsiTheme="minorHAnsi"/>
            <w:rPrChange w:id="1129" w:author="Lucas Chan" w:date="2016-02-15T01:06:00Z">
              <w:rPr/>
            </w:rPrChange>
          </w:rPr>
          <w:t xml:space="preserve"> </w:t>
        </w:r>
      </w:ins>
      <w:ins w:id="1130" w:author="Delan Elliot" w:date="2016-01-31T19:26:00Z">
        <w:r w:rsidR="00385A99" w:rsidRPr="00034770">
          <w:rPr>
            <w:rFonts w:asciiTheme="minorHAnsi" w:hAnsiTheme="minorHAnsi"/>
            <w:rPrChange w:id="1131" w:author="Lucas Chan" w:date="2016-02-15T01:06:00Z">
              <w:rPr/>
            </w:rPrChange>
          </w:rPr>
          <w:t>It</w:t>
        </w:r>
      </w:ins>
      <w:ins w:id="1132" w:author="Lucas Chan" w:date="2016-01-31T16:19:00Z">
        <w:del w:id="1133" w:author="Delan Elliot" w:date="2016-01-31T19:26:00Z">
          <w:r w:rsidRPr="00034770" w:rsidDel="00385A99">
            <w:rPr>
              <w:rFonts w:asciiTheme="minorHAnsi" w:hAnsiTheme="minorHAnsi"/>
              <w:rPrChange w:id="1134" w:author="Lucas Chan" w:date="2016-02-15T01:06:00Z">
                <w:rPr/>
              </w:rPrChange>
            </w:rPr>
            <w:delText>it</w:delText>
          </w:r>
        </w:del>
        <w:r w:rsidRPr="00034770">
          <w:rPr>
            <w:rFonts w:asciiTheme="minorHAnsi" w:hAnsiTheme="minorHAnsi"/>
            <w:rPrChange w:id="1135" w:author="Lucas Chan" w:date="2016-02-15T01:06:00Z">
              <w:rPr/>
            </w:rPrChange>
          </w:rPr>
          <w:t xml:space="preserve"> is a similar design to our 2 column design, </w:t>
        </w:r>
      </w:ins>
      <w:ins w:id="1136" w:author="Delan Elliot" w:date="2016-01-31T19:26:00Z">
        <w:r w:rsidR="00385A99" w:rsidRPr="00034770">
          <w:rPr>
            <w:rFonts w:asciiTheme="minorHAnsi" w:hAnsiTheme="minorHAnsi"/>
            <w:rPrChange w:id="1137" w:author="Lucas Chan" w:date="2016-02-15T01:06:00Z">
              <w:rPr/>
            </w:rPrChange>
          </w:rPr>
          <w:t xml:space="preserve">but with a larger left column for the form section, and sidebar with prices and product information. </w:t>
        </w:r>
      </w:ins>
      <w:ins w:id="1138" w:author="Delan Elliot" w:date="2016-01-31T19:27:00Z">
        <w:r w:rsidR="00385A99" w:rsidRPr="00034770">
          <w:rPr>
            <w:rFonts w:asciiTheme="minorHAnsi" w:hAnsiTheme="minorHAnsi"/>
            <w:rPrChange w:id="1139" w:author="Lucas Chan" w:date="2016-02-15T01:06:00Z">
              <w:rPr/>
            </w:rPrChange>
          </w:rPr>
          <w:t xml:space="preserve">Navigation and secondary header remains the same on this page. </w:t>
        </w:r>
      </w:ins>
      <w:ins w:id="1140" w:author="Delan Elliot" w:date="2016-01-31T19:28:00Z">
        <w:r w:rsidR="00385A99" w:rsidRPr="00034770">
          <w:rPr>
            <w:rFonts w:asciiTheme="minorHAnsi" w:hAnsiTheme="minorHAnsi"/>
            <w:rPrChange w:id="1141" w:author="Lucas Chan" w:date="2016-02-15T01:06:00Z">
              <w:rPr/>
            </w:rPrChange>
          </w:rPr>
          <w:t>This page will also be 1200px max width and fluid to account for smaller screened devices.</w:t>
        </w:r>
      </w:ins>
      <w:ins w:id="1142" w:author="Lucas Chan" w:date="2016-01-31T16:19:00Z">
        <w:del w:id="1143" w:author="Delan Elliot" w:date="2016-01-31T19:26:00Z">
          <w:r w:rsidRPr="00034770" w:rsidDel="00385A99">
            <w:rPr>
              <w:rFonts w:asciiTheme="minorHAnsi" w:hAnsiTheme="minorHAnsi"/>
              <w:rPrChange w:id="1144" w:author="Lucas Chan" w:date="2016-02-15T01:06:00Z">
                <w:rPr/>
              </w:rPrChange>
            </w:rPr>
            <w:delText xml:space="preserve">but onside is bigger than the other. </w:delText>
          </w:r>
        </w:del>
        <w:del w:id="1145" w:author="Delan Elliot" w:date="2016-01-31T19:27:00Z">
          <w:r w:rsidRPr="00034770" w:rsidDel="00385A99">
            <w:rPr>
              <w:rFonts w:asciiTheme="minorHAnsi" w:hAnsiTheme="minorHAnsi"/>
              <w:rPrChange w:id="1146" w:author="Lucas Chan" w:date="2016-02-15T01:06:00Z">
                <w:rPr/>
              </w:rPrChange>
            </w:rPr>
            <w:delText>On the left side we show what we offer as a service and on the right side it shows how much it will cost and a description.</w:delText>
          </w:r>
        </w:del>
      </w:ins>
    </w:p>
    <w:p w14:paraId="20DBCD87" w14:textId="77777777" w:rsidR="007836F1" w:rsidRPr="00034770" w:rsidRDefault="007836F1" w:rsidP="007836F1">
      <w:pPr>
        <w:rPr>
          <w:ins w:id="1147" w:author="Lucas Chan" w:date="2016-01-31T16:19:00Z"/>
          <w:rFonts w:asciiTheme="minorHAnsi" w:hAnsiTheme="minorHAnsi"/>
          <w:rPrChange w:id="1148" w:author="Lucas Chan" w:date="2016-02-15T01:06:00Z">
            <w:rPr>
              <w:ins w:id="1149" w:author="Lucas Chan" w:date="2016-01-31T16:19:00Z"/>
            </w:rPr>
          </w:rPrChange>
        </w:rPr>
      </w:pPr>
    </w:p>
    <w:p w14:paraId="2B687528" w14:textId="77777777" w:rsidR="007836F1" w:rsidRPr="00034770" w:rsidRDefault="007836F1" w:rsidP="007836F1">
      <w:pPr>
        <w:rPr>
          <w:ins w:id="1150" w:author="Lucas Chan" w:date="2016-01-31T16:19:00Z"/>
          <w:rFonts w:asciiTheme="minorHAnsi" w:hAnsiTheme="minorHAnsi"/>
          <w:rPrChange w:id="1151" w:author="Lucas Chan" w:date="2016-02-15T01:06:00Z">
            <w:rPr>
              <w:ins w:id="1152" w:author="Lucas Chan" w:date="2016-01-31T16:19:00Z"/>
            </w:rPr>
          </w:rPrChange>
        </w:rPr>
      </w:pPr>
    </w:p>
    <w:p w14:paraId="61635373" w14:textId="77777777" w:rsidR="007836F1" w:rsidRPr="00034770" w:rsidRDefault="007836F1" w:rsidP="007836F1">
      <w:pPr>
        <w:rPr>
          <w:ins w:id="1153" w:author="Lucas Chan" w:date="2016-01-31T16:19:00Z"/>
          <w:rFonts w:asciiTheme="minorHAnsi" w:hAnsiTheme="minorHAnsi"/>
          <w:rPrChange w:id="1154" w:author="Lucas Chan" w:date="2016-02-15T01:06:00Z">
            <w:rPr>
              <w:ins w:id="1155" w:author="Lucas Chan" w:date="2016-01-31T16:19:00Z"/>
            </w:rPr>
          </w:rPrChange>
        </w:rPr>
      </w:pPr>
    </w:p>
    <w:p w14:paraId="3A854D67" w14:textId="77777777" w:rsidR="007836F1" w:rsidRPr="00034770" w:rsidRDefault="007836F1" w:rsidP="007836F1">
      <w:pPr>
        <w:rPr>
          <w:ins w:id="1156" w:author="Lucas Chan" w:date="2016-01-31T16:19:00Z"/>
          <w:rFonts w:asciiTheme="minorHAnsi" w:hAnsiTheme="minorHAnsi"/>
          <w:rPrChange w:id="1157" w:author="Lucas Chan" w:date="2016-02-15T01:06:00Z">
            <w:rPr>
              <w:ins w:id="1158" w:author="Lucas Chan" w:date="2016-01-31T16:19:00Z"/>
            </w:rPr>
          </w:rPrChange>
        </w:rPr>
      </w:pPr>
    </w:p>
    <w:p w14:paraId="26F72E1A" w14:textId="77777777" w:rsidR="007836F1" w:rsidRPr="00034770" w:rsidRDefault="007836F1" w:rsidP="007836F1">
      <w:pPr>
        <w:rPr>
          <w:ins w:id="1159" w:author="Lucas Chan" w:date="2016-01-31T16:19:00Z"/>
          <w:rFonts w:asciiTheme="minorHAnsi" w:hAnsiTheme="minorHAnsi"/>
          <w:rPrChange w:id="1160" w:author="Lucas Chan" w:date="2016-02-15T01:06:00Z">
            <w:rPr>
              <w:ins w:id="1161" w:author="Lucas Chan" w:date="2016-01-31T16:19:00Z"/>
            </w:rPr>
          </w:rPrChange>
        </w:rPr>
      </w:pPr>
    </w:p>
    <w:p w14:paraId="73B0726F" w14:textId="77777777" w:rsidR="007836F1" w:rsidRPr="00034770" w:rsidRDefault="007836F1" w:rsidP="007836F1">
      <w:pPr>
        <w:rPr>
          <w:ins w:id="1162" w:author="Lucas Chan" w:date="2016-01-31T16:19:00Z"/>
          <w:rFonts w:asciiTheme="minorHAnsi" w:hAnsiTheme="minorHAnsi"/>
          <w:rPrChange w:id="1163" w:author="Lucas Chan" w:date="2016-02-15T01:06:00Z">
            <w:rPr>
              <w:ins w:id="1164" w:author="Lucas Chan" w:date="2016-01-31T16:19:00Z"/>
            </w:rPr>
          </w:rPrChange>
        </w:rPr>
      </w:pPr>
    </w:p>
    <w:p w14:paraId="5323081B" w14:textId="77777777" w:rsidR="007836F1" w:rsidRPr="00034770" w:rsidRDefault="007836F1" w:rsidP="007836F1">
      <w:pPr>
        <w:rPr>
          <w:ins w:id="1165" w:author="Lucas Chan" w:date="2016-01-31T16:19:00Z"/>
          <w:rFonts w:asciiTheme="minorHAnsi" w:hAnsiTheme="minorHAnsi"/>
          <w:rPrChange w:id="1166" w:author="Lucas Chan" w:date="2016-02-15T01:06:00Z">
            <w:rPr>
              <w:ins w:id="1167" w:author="Lucas Chan" w:date="2016-01-31T16:19:00Z"/>
            </w:rPr>
          </w:rPrChange>
        </w:rPr>
      </w:pPr>
    </w:p>
    <w:p w14:paraId="01FAD059" w14:textId="77777777" w:rsidR="007836F1" w:rsidRPr="00034770" w:rsidRDefault="007836F1" w:rsidP="007836F1">
      <w:pPr>
        <w:rPr>
          <w:ins w:id="1168" w:author="Lucas Chan" w:date="2016-01-31T16:19:00Z"/>
          <w:rFonts w:asciiTheme="minorHAnsi" w:hAnsiTheme="minorHAnsi"/>
          <w:rPrChange w:id="1169" w:author="Lucas Chan" w:date="2016-02-15T01:06:00Z">
            <w:rPr>
              <w:ins w:id="1170" w:author="Lucas Chan" w:date="2016-01-31T16:19:00Z"/>
            </w:rPr>
          </w:rPrChange>
        </w:rPr>
      </w:pPr>
    </w:p>
    <w:p w14:paraId="0E17A653" w14:textId="77777777" w:rsidR="007836F1" w:rsidRPr="00034770" w:rsidRDefault="007836F1" w:rsidP="007836F1">
      <w:pPr>
        <w:rPr>
          <w:ins w:id="1171" w:author="Lucas Chan" w:date="2016-01-31T16:19:00Z"/>
          <w:rFonts w:asciiTheme="minorHAnsi" w:hAnsiTheme="minorHAnsi"/>
          <w:rPrChange w:id="1172" w:author="Lucas Chan" w:date="2016-02-15T01:06:00Z">
            <w:rPr>
              <w:ins w:id="1173" w:author="Lucas Chan" w:date="2016-01-31T16:19:00Z"/>
            </w:rPr>
          </w:rPrChange>
        </w:rPr>
      </w:pPr>
    </w:p>
    <w:p w14:paraId="3C547647" w14:textId="77777777" w:rsidR="007836F1" w:rsidRPr="00034770" w:rsidRDefault="007836F1" w:rsidP="007836F1">
      <w:pPr>
        <w:rPr>
          <w:ins w:id="1174" w:author="Lucas Chan" w:date="2016-01-31T16:19:00Z"/>
          <w:rFonts w:asciiTheme="minorHAnsi" w:hAnsiTheme="minorHAnsi"/>
          <w:rPrChange w:id="1175" w:author="Lucas Chan" w:date="2016-02-15T01:06:00Z">
            <w:rPr>
              <w:ins w:id="1176" w:author="Lucas Chan" w:date="2016-01-31T16:19:00Z"/>
            </w:rPr>
          </w:rPrChange>
        </w:rPr>
      </w:pPr>
    </w:p>
    <w:p w14:paraId="0F4A4E26" w14:textId="77777777" w:rsidR="007836F1" w:rsidRPr="00034770" w:rsidRDefault="007836F1" w:rsidP="007836F1">
      <w:pPr>
        <w:rPr>
          <w:ins w:id="1177" w:author="Lucas Chan" w:date="2016-01-31T16:19:00Z"/>
          <w:rFonts w:asciiTheme="minorHAnsi" w:hAnsiTheme="minorHAnsi"/>
          <w:rPrChange w:id="1178" w:author="Lucas Chan" w:date="2016-02-15T01:06:00Z">
            <w:rPr>
              <w:ins w:id="1179" w:author="Lucas Chan" w:date="2016-01-31T16:19:00Z"/>
            </w:rPr>
          </w:rPrChange>
        </w:rPr>
      </w:pPr>
    </w:p>
    <w:p w14:paraId="30A4BECE" w14:textId="77777777" w:rsidR="007836F1" w:rsidRPr="00034770" w:rsidRDefault="007836F1" w:rsidP="007836F1">
      <w:pPr>
        <w:rPr>
          <w:ins w:id="1180" w:author="Lucas Chan" w:date="2016-01-31T16:19:00Z"/>
          <w:rFonts w:asciiTheme="minorHAnsi" w:hAnsiTheme="minorHAnsi"/>
          <w:rPrChange w:id="1181" w:author="Lucas Chan" w:date="2016-02-15T01:06:00Z">
            <w:rPr>
              <w:ins w:id="1182" w:author="Lucas Chan" w:date="2016-01-31T16:19:00Z"/>
            </w:rPr>
          </w:rPrChange>
        </w:rPr>
      </w:pPr>
    </w:p>
    <w:p w14:paraId="3B38A4C0" w14:textId="77777777" w:rsidR="007836F1" w:rsidRPr="00034770" w:rsidRDefault="007836F1" w:rsidP="007836F1">
      <w:pPr>
        <w:rPr>
          <w:ins w:id="1183" w:author="Lucas Chan" w:date="2016-01-31T16:19:00Z"/>
          <w:rFonts w:asciiTheme="minorHAnsi" w:hAnsiTheme="minorHAnsi"/>
          <w:rPrChange w:id="1184" w:author="Lucas Chan" w:date="2016-02-15T01:06:00Z">
            <w:rPr>
              <w:ins w:id="1185" w:author="Lucas Chan" w:date="2016-01-31T16:19:00Z"/>
            </w:rPr>
          </w:rPrChange>
        </w:rPr>
      </w:pPr>
    </w:p>
    <w:p w14:paraId="07153145" w14:textId="77777777" w:rsidR="007836F1" w:rsidRPr="00034770" w:rsidRDefault="007836F1" w:rsidP="007836F1">
      <w:pPr>
        <w:rPr>
          <w:ins w:id="1186" w:author="Lucas Chan" w:date="2016-01-31T16:19:00Z"/>
          <w:rFonts w:asciiTheme="minorHAnsi" w:hAnsiTheme="minorHAnsi"/>
          <w:rPrChange w:id="1187" w:author="Lucas Chan" w:date="2016-02-15T01:06:00Z">
            <w:rPr>
              <w:ins w:id="1188" w:author="Lucas Chan" w:date="2016-01-31T16:19:00Z"/>
            </w:rPr>
          </w:rPrChange>
        </w:rPr>
      </w:pPr>
    </w:p>
    <w:p w14:paraId="530FDD89" w14:textId="77777777" w:rsidR="007836F1" w:rsidRPr="00034770" w:rsidRDefault="007836F1" w:rsidP="007836F1">
      <w:pPr>
        <w:rPr>
          <w:ins w:id="1189" w:author="Lucas Chan" w:date="2016-01-31T16:19:00Z"/>
          <w:rFonts w:asciiTheme="minorHAnsi" w:hAnsiTheme="minorHAnsi"/>
          <w:rPrChange w:id="1190" w:author="Lucas Chan" w:date="2016-02-15T01:06:00Z">
            <w:rPr>
              <w:ins w:id="1191" w:author="Lucas Chan" w:date="2016-01-31T16:19:00Z"/>
            </w:rPr>
          </w:rPrChange>
        </w:rPr>
      </w:pPr>
    </w:p>
    <w:p w14:paraId="22B2B6D3" w14:textId="77777777" w:rsidR="007836F1" w:rsidRPr="00034770" w:rsidRDefault="007836F1" w:rsidP="007836F1">
      <w:pPr>
        <w:rPr>
          <w:ins w:id="1192" w:author="Lucas Chan" w:date="2016-01-31T16:19:00Z"/>
          <w:rFonts w:asciiTheme="minorHAnsi" w:hAnsiTheme="minorHAnsi"/>
          <w:rPrChange w:id="1193" w:author="Lucas Chan" w:date="2016-02-15T01:06:00Z">
            <w:rPr>
              <w:ins w:id="1194" w:author="Lucas Chan" w:date="2016-01-31T16:19:00Z"/>
            </w:rPr>
          </w:rPrChange>
        </w:rPr>
      </w:pPr>
    </w:p>
    <w:p w14:paraId="3D1C7F44" w14:textId="77777777" w:rsidR="007836F1" w:rsidRPr="00034770" w:rsidRDefault="007836F1" w:rsidP="007836F1">
      <w:pPr>
        <w:rPr>
          <w:ins w:id="1195" w:author="Lucas Chan" w:date="2016-01-31T16:19:00Z"/>
          <w:rFonts w:asciiTheme="minorHAnsi" w:hAnsiTheme="minorHAnsi"/>
          <w:rPrChange w:id="1196" w:author="Lucas Chan" w:date="2016-02-15T01:06:00Z">
            <w:rPr>
              <w:ins w:id="1197" w:author="Lucas Chan" w:date="2016-01-31T16:19:00Z"/>
            </w:rPr>
          </w:rPrChange>
        </w:rPr>
      </w:pPr>
    </w:p>
    <w:p w14:paraId="094B198A" w14:textId="77777777" w:rsidR="007836F1" w:rsidRPr="00034770" w:rsidRDefault="007836F1" w:rsidP="007836F1">
      <w:pPr>
        <w:rPr>
          <w:ins w:id="1198" w:author="Lucas Chan" w:date="2016-01-31T16:19:00Z"/>
          <w:rFonts w:asciiTheme="minorHAnsi" w:hAnsiTheme="minorHAnsi"/>
          <w:rPrChange w:id="1199" w:author="Lucas Chan" w:date="2016-02-15T01:06:00Z">
            <w:rPr>
              <w:ins w:id="1200" w:author="Lucas Chan" w:date="2016-01-31T16:19:00Z"/>
            </w:rPr>
          </w:rPrChange>
        </w:rPr>
      </w:pPr>
    </w:p>
    <w:p w14:paraId="211F81B3" w14:textId="365F8C11" w:rsidR="007836F1" w:rsidRPr="00034770" w:rsidRDefault="007836F1" w:rsidP="007836F1">
      <w:pPr>
        <w:pStyle w:val="Title"/>
        <w:rPr>
          <w:ins w:id="1201" w:author="Lucas Chan" w:date="2016-01-31T16:19:00Z"/>
          <w:rFonts w:asciiTheme="minorHAnsi" w:hAnsiTheme="minorHAnsi"/>
          <w:rPrChange w:id="1202" w:author="Lucas Chan" w:date="2016-02-15T01:06:00Z">
            <w:rPr>
              <w:ins w:id="1203" w:author="Lucas Chan" w:date="2016-01-31T16:19:00Z"/>
            </w:rPr>
          </w:rPrChange>
        </w:rPr>
      </w:pPr>
      <w:ins w:id="1204" w:author="Lucas Chan" w:date="2016-01-31T16:19:00Z">
        <w:r w:rsidRPr="00034770">
          <w:rPr>
            <w:rFonts w:asciiTheme="minorHAnsi" w:hAnsiTheme="minorHAnsi"/>
            <w:rPrChange w:id="1205" w:author="Lucas Chan" w:date="2016-02-15T01:06:00Z">
              <w:rPr/>
            </w:rPrChange>
          </w:rPr>
          <w:t>Lesson</w:t>
        </w:r>
      </w:ins>
      <w:ins w:id="1206" w:author="Delan Elliot" w:date="2016-01-31T19:20:00Z">
        <w:r w:rsidR="00385A99" w:rsidRPr="00034770">
          <w:rPr>
            <w:rFonts w:asciiTheme="minorHAnsi" w:hAnsiTheme="minorHAnsi"/>
            <w:rPrChange w:id="1207" w:author="Lucas Chan" w:date="2016-02-15T01:06:00Z">
              <w:rPr/>
            </w:rPrChange>
          </w:rPr>
          <w:t xml:space="preserve"> Booking</w:t>
        </w:r>
      </w:ins>
      <w:ins w:id="1208" w:author="Lucas Chan" w:date="2016-01-31T16:19:00Z">
        <w:r w:rsidRPr="00034770">
          <w:rPr>
            <w:rFonts w:asciiTheme="minorHAnsi" w:hAnsiTheme="minorHAnsi"/>
            <w:rPrChange w:id="1209" w:author="Lucas Chan" w:date="2016-02-15T01:06:00Z">
              <w:rPr/>
            </w:rPrChange>
          </w:rPr>
          <w:t xml:space="preserve"> Page</w:t>
        </w:r>
      </w:ins>
    </w:p>
    <w:p w14:paraId="50BF7D34" w14:textId="77777777" w:rsidR="007836F1" w:rsidRPr="00034770" w:rsidRDefault="007836F1" w:rsidP="007836F1">
      <w:pPr>
        <w:rPr>
          <w:ins w:id="1210" w:author="Lucas Chan" w:date="2016-01-31T16:19:00Z"/>
          <w:rFonts w:asciiTheme="minorHAnsi" w:hAnsiTheme="minorHAnsi"/>
          <w:rPrChange w:id="1211" w:author="Lucas Chan" w:date="2016-02-15T01:06:00Z">
            <w:rPr>
              <w:ins w:id="1212" w:author="Lucas Chan" w:date="2016-01-31T16:19:00Z"/>
            </w:rPr>
          </w:rPrChange>
        </w:rPr>
      </w:pPr>
      <w:ins w:id="1213" w:author="Lucas Chan" w:date="2016-01-31T16:19:00Z">
        <w:r w:rsidRPr="00034770">
          <w:rPr>
            <w:rFonts w:asciiTheme="minorHAnsi" w:hAnsiTheme="minorHAnsi"/>
            <w:noProof/>
            <w:lang w:eastAsia="en-US"/>
            <w:rPrChange w:id="1214" w:author="Lucas Chan" w:date="2016-02-15T01:06:00Z">
              <w:rPr>
                <w:noProof/>
                <w:lang w:eastAsia="en-US"/>
              </w:rPr>
            </w:rPrChange>
          </w:rPr>
          <w:drawing>
            <wp:inline distT="0" distB="0" distL="0" distR="0" wp14:anchorId="4545DA47" wp14:editId="23D3B122">
              <wp:extent cx="5885655" cy="3308400"/>
              <wp:effectExtent l="0" t="0" r="7620" b="0"/>
              <wp:docPr id="6" name="Picture 6" descr="20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1-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5655" cy="3308400"/>
                      </a:xfrm>
                      <a:prstGeom prst="rect">
                        <a:avLst/>
                      </a:prstGeom>
                      <a:noFill/>
                      <a:ln>
                        <a:noFill/>
                      </a:ln>
                    </pic:spPr>
                  </pic:pic>
                </a:graphicData>
              </a:graphic>
            </wp:inline>
          </w:drawing>
        </w:r>
      </w:ins>
    </w:p>
    <w:p w14:paraId="5D33112D" w14:textId="4908B78D" w:rsidR="007836F1" w:rsidRPr="00034770" w:rsidRDefault="007836F1" w:rsidP="007836F1">
      <w:pPr>
        <w:rPr>
          <w:ins w:id="1215" w:author="Lucas Chan" w:date="2016-01-31T16:19:00Z"/>
          <w:rFonts w:asciiTheme="minorHAnsi" w:hAnsiTheme="minorHAnsi"/>
          <w:rPrChange w:id="1216" w:author="Lucas Chan" w:date="2016-02-15T01:06:00Z">
            <w:rPr>
              <w:ins w:id="1217" w:author="Lucas Chan" w:date="2016-01-31T16:19:00Z"/>
            </w:rPr>
          </w:rPrChange>
        </w:rPr>
      </w:pPr>
      <w:ins w:id="1218" w:author="Lucas Chan" w:date="2016-01-31T16:19:00Z">
        <w:r w:rsidRPr="00034770">
          <w:rPr>
            <w:rFonts w:asciiTheme="minorHAnsi" w:hAnsiTheme="minorHAnsi"/>
            <w:rPrChange w:id="1219" w:author="Lucas Chan" w:date="2016-02-15T01:06:00Z">
              <w:rPr/>
            </w:rPrChange>
          </w:rPr>
          <w:t xml:space="preserve">This is our lesson </w:t>
        </w:r>
        <w:del w:id="1220" w:author="Delan Elliot" w:date="2016-01-31T19:25:00Z">
          <w:r w:rsidRPr="00034770" w:rsidDel="00385A99">
            <w:rPr>
              <w:rFonts w:asciiTheme="minorHAnsi" w:hAnsiTheme="minorHAnsi"/>
              <w:rPrChange w:id="1221" w:author="Lucas Chan" w:date="2016-02-15T01:06:00Z">
                <w:rPr/>
              </w:rPrChange>
            </w:rPr>
            <w:delText>page exact design to our rental page except with a different service.</w:delText>
          </w:r>
        </w:del>
      </w:ins>
      <w:ins w:id="1222" w:author="Delan Elliot" w:date="2016-01-31T19:25:00Z">
        <w:r w:rsidR="00385A99" w:rsidRPr="00034770">
          <w:rPr>
            <w:rFonts w:asciiTheme="minorHAnsi" w:hAnsiTheme="minorHAnsi"/>
            <w:rPrChange w:id="1223" w:author="Lucas Chan" w:date="2016-02-15T01:06:00Z">
              <w:rPr/>
            </w:rPrChange>
          </w:rPr>
          <w:t xml:space="preserve">booking page, it has almost identical elements to our rental booking page. The forms will be different but the </w:t>
        </w:r>
      </w:ins>
      <w:ins w:id="1224" w:author="Delan Elliot" w:date="2016-01-31T19:26:00Z">
        <w:r w:rsidR="00385A99" w:rsidRPr="00034770">
          <w:rPr>
            <w:rFonts w:asciiTheme="minorHAnsi" w:hAnsiTheme="minorHAnsi"/>
            <w:rPrChange w:id="1225" w:author="Lucas Chan" w:date="2016-02-15T01:06:00Z">
              <w:rPr/>
            </w:rPrChange>
          </w:rPr>
          <w:t>behavior</w:t>
        </w:r>
      </w:ins>
      <w:ins w:id="1226" w:author="Delan Elliot" w:date="2016-01-31T19:25:00Z">
        <w:r w:rsidR="00385A99" w:rsidRPr="00034770">
          <w:rPr>
            <w:rFonts w:asciiTheme="minorHAnsi" w:hAnsiTheme="minorHAnsi"/>
            <w:rPrChange w:id="1227" w:author="Lucas Chan" w:date="2016-02-15T01:06:00Z">
              <w:rPr/>
            </w:rPrChange>
          </w:rPr>
          <w:t xml:space="preserve"> </w:t>
        </w:r>
      </w:ins>
      <w:ins w:id="1228" w:author="Delan Elliot" w:date="2016-01-31T19:26:00Z">
        <w:r w:rsidR="00385A99" w:rsidRPr="00034770">
          <w:rPr>
            <w:rFonts w:asciiTheme="minorHAnsi" w:hAnsiTheme="minorHAnsi"/>
            <w:rPrChange w:id="1229" w:author="Lucas Chan" w:date="2016-02-15T01:06:00Z">
              <w:rPr/>
            </w:rPrChange>
          </w:rPr>
          <w:t xml:space="preserve">of the site will be similar. </w:t>
        </w:r>
      </w:ins>
    </w:p>
    <w:p w14:paraId="0B26CAA9" w14:textId="77777777" w:rsidR="007836F1" w:rsidRPr="00034770" w:rsidRDefault="007836F1" w:rsidP="007836F1">
      <w:pPr>
        <w:rPr>
          <w:ins w:id="1230" w:author="Lucas Chan" w:date="2016-01-31T16:19:00Z"/>
          <w:rFonts w:asciiTheme="minorHAnsi" w:hAnsiTheme="minorHAnsi"/>
          <w:rPrChange w:id="1231" w:author="Lucas Chan" w:date="2016-02-15T01:06:00Z">
            <w:rPr>
              <w:ins w:id="1232" w:author="Lucas Chan" w:date="2016-01-31T16:19:00Z"/>
            </w:rPr>
          </w:rPrChange>
        </w:rPr>
      </w:pPr>
    </w:p>
    <w:p w14:paraId="6A396AAB" w14:textId="77777777" w:rsidR="007836F1" w:rsidRPr="00034770" w:rsidRDefault="007836F1" w:rsidP="007836F1">
      <w:pPr>
        <w:rPr>
          <w:ins w:id="1233" w:author="Lucas Chan" w:date="2016-01-31T16:19:00Z"/>
          <w:rFonts w:asciiTheme="minorHAnsi" w:hAnsiTheme="minorHAnsi"/>
          <w:rPrChange w:id="1234" w:author="Lucas Chan" w:date="2016-02-15T01:06:00Z">
            <w:rPr>
              <w:ins w:id="1235" w:author="Lucas Chan" w:date="2016-01-31T16:19:00Z"/>
            </w:rPr>
          </w:rPrChange>
        </w:rPr>
      </w:pPr>
    </w:p>
    <w:p w14:paraId="37BE0195" w14:textId="77777777" w:rsidR="007836F1" w:rsidRPr="00034770" w:rsidRDefault="007836F1" w:rsidP="007836F1">
      <w:pPr>
        <w:rPr>
          <w:ins w:id="1236" w:author="Lucas Chan" w:date="2016-01-31T16:19:00Z"/>
          <w:rFonts w:asciiTheme="minorHAnsi" w:hAnsiTheme="minorHAnsi"/>
          <w:rPrChange w:id="1237" w:author="Lucas Chan" w:date="2016-02-15T01:06:00Z">
            <w:rPr>
              <w:ins w:id="1238" w:author="Lucas Chan" w:date="2016-01-31T16:19:00Z"/>
            </w:rPr>
          </w:rPrChange>
        </w:rPr>
      </w:pPr>
    </w:p>
    <w:p w14:paraId="0F4F7458" w14:textId="77777777" w:rsidR="007836F1" w:rsidRPr="00034770" w:rsidRDefault="007836F1" w:rsidP="007836F1">
      <w:pPr>
        <w:rPr>
          <w:ins w:id="1239" w:author="Lucas Chan" w:date="2016-01-31T16:19:00Z"/>
          <w:rFonts w:asciiTheme="minorHAnsi" w:hAnsiTheme="minorHAnsi"/>
          <w:rPrChange w:id="1240" w:author="Lucas Chan" w:date="2016-02-15T01:06:00Z">
            <w:rPr>
              <w:ins w:id="1241" w:author="Lucas Chan" w:date="2016-01-31T16:19:00Z"/>
            </w:rPr>
          </w:rPrChange>
        </w:rPr>
      </w:pPr>
    </w:p>
    <w:p w14:paraId="762F04D2" w14:textId="77777777" w:rsidR="007836F1" w:rsidRPr="00034770" w:rsidRDefault="007836F1" w:rsidP="007836F1">
      <w:pPr>
        <w:rPr>
          <w:ins w:id="1242" w:author="Lucas Chan" w:date="2016-01-31T16:19:00Z"/>
          <w:rFonts w:asciiTheme="minorHAnsi" w:hAnsiTheme="minorHAnsi"/>
          <w:rPrChange w:id="1243" w:author="Lucas Chan" w:date="2016-02-15T01:06:00Z">
            <w:rPr>
              <w:ins w:id="1244" w:author="Lucas Chan" w:date="2016-01-31T16:19:00Z"/>
            </w:rPr>
          </w:rPrChange>
        </w:rPr>
      </w:pPr>
    </w:p>
    <w:p w14:paraId="04D8D69E" w14:textId="77777777" w:rsidR="007836F1" w:rsidRPr="00034770" w:rsidRDefault="007836F1" w:rsidP="007836F1">
      <w:pPr>
        <w:rPr>
          <w:ins w:id="1245" w:author="Lucas Chan" w:date="2016-01-31T16:19:00Z"/>
          <w:rFonts w:asciiTheme="minorHAnsi" w:hAnsiTheme="minorHAnsi"/>
          <w:rPrChange w:id="1246" w:author="Lucas Chan" w:date="2016-02-15T01:06:00Z">
            <w:rPr>
              <w:ins w:id="1247" w:author="Lucas Chan" w:date="2016-01-31T16:19:00Z"/>
            </w:rPr>
          </w:rPrChange>
        </w:rPr>
      </w:pPr>
    </w:p>
    <w:p w14:paraId="0DAE1549" w14:textId="77777777" w:rsidR="007836F1" w:rsidRPr="00034770" w:rsidRDefault="007836F1" w:rsidP="007836F1">
      <w:pPr>
        <w:rPr>
          <w:ins w:id="1248" w:author="Lucas Chan" w:date="2016-01-31T16:19:00Z"/>
          <w:rFonts w:asciiTheme="minorHAnsi" w:hAnsiTheme="minorHAnsi"/>
          <w:rPrChange w:id="1249" w:author="Lucas Chan" w:date="2016-02-15T01:06:00Z">
            <w:rPr>
              <w:ins w:id="1250" w:author="Lucas Chan" w:date="2016-01-31T16:19:00Z"/>
            </w:rPr>
          </w:rPrChange>
        </w:rPr>
      </w:pPr>
    </w:p>
    <w:p w14:paraId="6A735999" w14:textId="77777777" w:rsidR="007836F1" w:rsidRPr="00034770" w:rsidRDefault="007836F1" w:rsidP="007836F1">
      <w:pPr>
        <w:rPr>
          <w:ins w:id="1251" w:author="Lucas Chan" w:date="2016-01-31T16:19:00Z"/>
          <w:rFonts w:asciiTheme="minorHAnsi" w:hAnsiTheme="minorHAnsi"/>
          <w:rPrChange w:id="1252" w:author="Lucas Chan" w:date="2016-02-15T01:06:00Z">
            <w:rPr>
              <w:ins w:id="1253" w:author="Lucas Chan" w:date="2016-01-31T16:19:00Z"/>
            </w:rPr>
          </w:rPrChange>
        </w:rPr>
      </w:pPr>
    </w:p>
    <w:p w14:paraId="664138BE" w14:textId="77777777" w:rsidR="007836F1" w:rsidRPr="00034770" w:rsidRDefault="007836F1" w:rsidP="007836F1">
      <w:pPr>
        <w:rPr>
          <w:ins w:id="1254" w:author="Lucas Chan" w:date="2016-01-31T16:19:00Z"/>
          <w:rFonts w:asciiTheme="minorHAnsi" w:hAnsiTheme="minorHAnsi"/>
          <w:rPrChange w:id="1255" w:author="Lucas Chan" w:date="2016-02-15T01:06:00Z">
            <w:rPr>
              <w:ins w:id="1256" w:author="Lucas Chan" w:date="2016-01-31T16:19:00Z"/>
            </w:rPr>
          </w:rPrChange>
        </w:rPr>
      </w:pPr>
    </w:p>
    <w:p w14:paraId="6F2ABC05" w14:textId="77777777" w:rsidR="007836F1" w:rsidRPr="00034770" w:rsidRDefault="007836F1" w:rsidP="007836F1">
      <w:pPr>
        <w:rPr>
          <w:ins w:id="1257" w:author="Lucas Chan" w:date="2016-01-31T16:19:00Z"/>
          <w:rFonts w:asciiTheme="minorHAnsi" w:hAnsiTheme="minorHAnsi"/>
          <w:rPrChange w:id="1258" w:author="Lucas Chan" w:date="2016-02-15T01:06:00Z">
            <w:rPr>
              <w:ins w:id="1259" w:author="Lucas Chan" w:date="2016-01-31T16:19:00Z"/>
            </w:rPr>
          </w:rPrChange>
        </w:rPr>
      </w:pPr>
    </w:p>
    <w:p w14:paraId="557BF457" w14:textId="77777777" w:rsidR="007836F1" w:rsidRPr="00034770" w:rsidRDefault="007836F1" w:rsidP="007836F1">
      <w:pPr>
        <w:rPr>
          <w:ins w:id="1260" w:author="Lucas Chan" w:date="2016-01-31T16:19:00Z"/>
          <w:rFonts w:asciiTheme="minorHAnsi" w:hAnsiTheme="minorHAnsi"/>
          <w:rPrChange w:id="1261" w:author="Lucas Chan" w:date="2016-02-15T01:06:00Z">
            <w:rPr>
              <w:ins w:id="1262" w:author="Lucas Chan" w:date="2016-01-31T16:19:00Z"/>
            </w:rPr>
          </w:rPrChange>
        </w:rPr>
      </w:pPr>
    </w:p>
    <w:p w14:paraId="0F59966F" w14:textId="77777777" w:rsidR="007836F1" w:rsidRPr="00034770" w:rsidRDefault="007836F1" w:rsidP="007836F1">
      <w:pPr>
        <w:rPr>
          <w:ins w:id="1263" w:author="Lucas Chan" w:date="2016-01-31T16:19:00Z"/>
          <w:rFonts w:asciiTheme="minorHAnsi" w:hAnsiTheme="minorHAnsi"/>
          <w:rPrChange w:id="1264" w:author="Lucas Chan" w:date="2016-02-15T01:06:00Z">
            <w:rPr>
              <w:ins w:id="1265" w:author="Lucas Chan" w:date="2016-01-31T16:19:00Z"/>
            </w:rPr>
          </w:rPrChange>
        </w:rPr>
      </w:pPr>
    </w:p>
    <w:p w14:paraId="7AECD838" w14:textId="77777777" w:rsidR="007836F1" w:rsidRPr="00034770" w:rsidRDefault="007836F1" w:rsidP="007836F1">
      <w:pPr>
        <w:rPr>
          <w:ins w:id="1266" w:author="Lucas Chan" w:date="2016-01-31T16:19:00Z"/>
          <w:rFonts w:asciiTheme="minorHAnsi" w:hAnsiTheme="minorHAnsi"/>
          <w:rPrChange w:id="1267" w:author="Lucas Chan" w:date="2016-02-15T01:06:00Z">
            <w:rPr>
              <w:ins w:id="1268" w:author="Lucas Chan" w:date="2016-01-31T16:19:00Z"/>
            </w:rPr>
          </w:rPrChange>
        </w:rPr>
      </w:pPr>
    </w:p>
    <w:p w14:paraId="6B2FC983" w14:textId="77777777" w:rsidR="007836F1" w:rsidRPr="00034770" w:rsidRDefault="007836F1" w:rsidP="007836F1">
      <w:pPr>
        <w:rPr>
          <w:ins w:id="1269" w:author="Lucas Chan" w:date="2016-01-31T16:19:00Z"/>
          <w:rFonts w:asciiTheme="minorHAnsi" w:hAnsiTheme="minorHAnsi"/>
          <w:rPrChange w:id="1270" w:author="Lucas Chan" w:date="2016-02-15T01:06:00Z">
            <w:rPr>
              <w:ins w:id="1271" w:author="Lucas Chan" w:date="2016-01-31T16:19:00Z"/>
            </w:rPr>
          </w:rPrChange>
        </w:rPr>
      </w:pPr>
    </w:p>
    <w:p w14:paraId="23529975" w14:textId="77777777" w:rsidR="007836F1" w:rsidRPr="00034770" w:rsidRDefault="007836F1" w:rsidP="007836F1">
      <w:pPr>
        <w:rPr>
          <w:ins w:id="1272" w:author="Lucas Chan" w:date="2016-01-31T16:19:00Z"/>
          <w:rFonts w:asciiTheme="minorHAnsi" w:hAnsiTheme="minorHAnsi"/>
          <w:rPrChange w:id="1273" w:author="Lucas Chan" w:date="2016-02-15T01:06:00Z">
            <w:rPr>
              <w:ins w:id="1274" w:author="Lucas Chan" w:date="2016-01-31T16:19:00Z"/>
            </w:rPr>
          </w:rPrChange>
        </w:rPr>
      </w:pPr>
    </w:p>
    <w:p w14:paraId="32D5E284" w14:textId="77777777" w:rsidR="007836F1" w:rsidRPr="00034770" w:rsidRDefault="007836F1" w:rsidP="007836F1">
      <w:pPr>
        <w:rPr>
          <w:ins w:id="1275" w:author="Lucas Chan" w:date="2016-01-31T16:19:00Z"/>
          <w:rFonts w:asciiTheme="minorHAnsi" w:hAnsiTheme="minorHAnsi"/>
          <w:rPrChange w:id="1276" w:author="Lucas Chan" w:date="2016-02-15T01:06:00Z">
            <w:rPr>
              <w:ins w:id="1277" w:author="Lucas Chan" w:date="2016-01-31T16:19:00Z"/>
            </w:rPr>
          </w:rPrChange>
        </w:rPr>
      </w:pPr>
    </w:p>
    <w:p w14:paraId="525FA098" w14:textId="77777777" w:rsidR="007836F1" w:rsidRPr="00034770" w:rsidRDefault="007836F1" w:rsidP="007836F1">
      <w:pPr>
        <w:rPr>
          <w:ins w:id="1278" w:author="Lucas Chan" w:date="2016-01-31T16:19:00Z"/>
          <w:rFonts w:asciiTheme="minorHAnsi" w:hAnsiTheme="minorHAnsi"/>
          <w:rPrChange w:id="1279" w:author="Lucas Chan" w:date="2016-02-15T01:06:00Z">
            <w:rPr>
              <w:ins w:id="1280" w:author="Lucas Chan" w:date="2016-01-31T16:19:00Z"/>
            </w:rPr>
          </w:rPrChange>
        </w:rPr>
      </w:pPr>
    </w:p>
    <w:p w14:paraId="39A0BB5D" w14:textId="77777777" w:rsidR="007836F1" w:rsidRPr="00034770" w:rsidRDefault="007836F1" w:rsidP="007836F1">
      <w:pPr>
        <w:rPr>
          <w:ins w:id="1281" w:author="Lucas Chan" w:date="2016-01-31T16:19:00Z"/>
          <w:rFonts w:asciiTheme="minorHAnsi" w:hAnsiTheme="minorHAnsi"/>
          <w:rPrChange w:id="1282" w:author="Lucas Chan" w:date="2016-02-15T01:06:00Z">
            <w:rPr>
              <w:ins w:id="1283" w:author="Lucas Chan" w:date="2016-01-31T16:19:00Z"/>
            </w:rPr>
          </w:rPrChange>
        </w:rPr>
      </w:pPr>
    </w:p>
    <w:p w14:paraId="6640B7F3" w14:textId="77777777" w:rsidR="007836F1" w:rsidRPr="00034770" w:rsidRDefault="007836F1" w:rsidP="007836F1">
      <w:pPr>
        <w:rPr>
          <w:ins w:id="1284" w:author="Lucas Chan" w:date="2016-01-31T16:19:00Z"/>
          <w:rFonts w:asciiTheme="minorHAnsi" w:hAnsiTheme="minorHAnsi"/>
          <w:rPrChange w:id="1285" w:author="Lucas Chan" w:date="2016-02-15T01:06:00Z">
            <w:rPr>
              <w:ins w:id="1286" w:author="Lucas Chan" w:date="2016-01-31T16:19:00Z"/>
            </w:rPr>
          </w:rPrChange>
        </w:rPr>
      </w:pPr>
    </w:p>
    <w:p w14:paraId="5BDDC4F6" w14:textId="77777777" w:rsidR="007836F1" w:rsidRPr="00034770" w:rsidRDefault="007836F1" w:rsidP="007836F1">
      <w:pPr>
        <w:rPr>
          <w:ins w:id="1287" w:author="Lucas Chan" w:date="2016-01-31T16:19:00Z"/>
          <w:rFonts w:asciiTheme="minorHAnsi" w:hAnsiTheme="minorHAnsi"/>
          <w:rPrChange w:id="1288" w:author="Lucas Chan" w:date="2016-02-15T01:06:00Z">
            <w:rPr>
              <w:ins w:id="1289" w:author="Lucas Chan" w:date="2016-01-31T16:19:00Z"/>
            </w:rPr>
          </w:rPrChange>
        </w:rPr>
      </w:pPr>
    </w:p>
    <w:p w14:paraId="65D9E97B" w14:textId="77777777" w:rsidR="007836F1" w:rsidRPr="00034770" w:rsidRDefault="007836F1" w:rsidP="007836F1">
      <w:pPr>
        <w:pStyle w:val="Title"/>
        <w:rPr>
          <w:ins w:id="1290" w:author="Lucas Chan" w:date="2016-01-31T16:19:00Z"/>
          <w:rFonts w:asciiTheme="minorHAnsi" w:hAnsiTheme="minorHAnsi"/>
          <w:rPrChange w:id="1291" w:author="Lucas Chan" w:date="2016-02-15T01:06:00Z">
            <w:rPr>
              <w:ins w:id="1292" w:author="Lucas Chan" w:date="2016-01-31T16:19:00Z"/>
            </w:rPr>
          </w:rPrChange>
        </w:rPr>
      </w:pPr>
      <w:ins w:id="1293" w:author="Lucas Chan" w:date="2016-01-31T16:19:00Z">
        <w:r w:rsidRPr="00034770">
          <w:rPr>
            <w:rFonts w:asciiTheme="minorHAnsi" w:hAnsiTheme="minorHAnsi"/>
            <w:rPrChange w:id="1294" w:author="Lucas Chan" w:date="2016-02-15T01:06:00Z">
              <w:rPr/>
            </w:rPrChange>
          </w:rPr>
          <w:t>Site Map</w:t>
        </w:r>
      </w:ins>
    </w:p>
    <w:p w14:paraId="73DF04E6" w14:textId="77777777" w:rsidR="007836F1" w:rsidRPr="00034770" w:rsidRDefault="007836F1" w:rsidP="007836F1">
      <w:pPr>
        <w:rPr>
          <w:ins w:id="1295" w:author="Lucas Chan" w:date="2016-01-31T16:19:00Z"/>
          <w:rFonts w:asciiTheme="minorHAnsi" w:hAnsiTheme="minorHAnsi"/>
          <w:rPrChange w:id="1296" w:author="Lucas Chan" w:date="2016-02-15T01:06:00Z">
            <w:rPr>
              <w:ins w:id="1297" w:author="Lucas Chan" w:date="2016-01-31T16:19:00Z"/>
            </w:rPr>
          </w:rPrChange>
        </w:rPr>
      </w:pPr>
      <w:ins w:id="1298" w:author="Lucas Chan" w:date="2016-01-31T16:19:00Z">
        <w:r w:rsidRPr="00034770">
          <w:rPr>
            <w:rFonts w:asciiTheme="minorHAnsi" w:hAnsiTheme="minorHAnsi"/>
            <w:noProof/>
            <w:lang w:eastAsia="en-US"/>
            <w:rPrChange w:id="1299" w:author="Lucas Chan" w:date="2016-02-15T01:06:00Z">
              <w:rPr>
                <w:noProof/>
                <w:lang w:eastAsia="en-US"/>
              </w:rPr>
            </w:rPrChange>
          </w:rPr>
          <w:drawing>
            <wp:inline distT="0" distB="0" distL="0" distR="0" wp14:anchorId="0B3F28F1" wp14:editId="111252E3">
              <wp:extent cx="6346773" cy="3567600"/>
              <wp:effectExtent l="0" t="0" r="3810" b="0"/>
              <wp:docPr id="4" name="Picture 4" descr="2016-01-31%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1-31%20(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46773" cy="3567600"/>
                      </a:xfrm>
                      <a:prstGeom prst="rect">
                        <a:avLst/>
                      </a:prstGeom>
                      <a:noFill/>
                      <a:ln>
                        <a:noFill/>
                      </a:ln>
                    </pic:spPr>
                  </pic:pic>
                </a:graphicData>
              </a:graphic>
            </wp:inline>
          </w:drawing>
        </w:r>
      </w:ins>
    </w:p>
    <w:p w14:paraId="4DCBD700" w14:textId="77777777" w:rsidR="007836F1" w:rsidRPr="00034770" w:rsidRDefault="007836F1" w:rsidP="007836F1">
      <w:pPr>
        <w:rPr>
          <w:ins w:id="1300" w:author="Lucas Chan" w:date="2016-01-31T16:19:00Z"/>
          <w:rFonts w:asciiTheme="minorHAnsi" w:hAnsiTheme="minorHAnsi"/>
          <w:rPrChange w:id="1301" w:author="Lucas Chan" w:date="2016-02-15T01:06:00Z">
            <w:rPr>
              <w:ins w:id="1302" w:author="Lucas Chan" w:date="2016-01-31T16:19:00Z"/>
            </w:rPr>
          </w:rPrChange>
        </w:rPr>
      </w:pPr>
    </w:p>
    <w:p w14:paraId="20040720" w14:textId="21751BA2" w:rsidR="007836F1" w:rsidRPr="00034770" w:rsidRDefault="007836F1" w:rsidP="007836F1">
      <w:pPr>
        <w:rPr>
          <w:ins w:id="1303" w:author="Lucas Chan" w:date="2016-01-31T16:19:00Z"/>
          <w:rFonts w:asciiTheme="minorHAnsi" w:hAnsiTheme="minorHAnsi"/>
          <w:rPrChange w:id="1304" w:author="Lucas Chan" w:date="2016-02-15T01:06:00Z">
            <w:rPr>
              <w:ins w:id="1305" w:author="Lucas Chan" w:date="2016-01-31T16:19:00Z"/>
            </w:rPr>
          </w:rPrChange>
        </w:rPr>
      </w:pPr>
      <w:ins w:id="1306" w:author="Lucas Chan" w:date="2016-01-31T16:19:00Z">
        <w:r w:rsidRPr="00034770">
          <w:rPr>
            <w:rFonts w:asciiTheme="minorHAnsi" w:hAnsiTheme="minorHAnsi"/>
            <w:rPrChange w:id="1307" w:author="Lucas Chan" w:date="2016-02-15T01:06:00Z">
              <w:rPr/>
            </w:rPrChange>
          </w:rPr>
          <w:t xml:space="preserve">Site Map of where the buttons navigate around our site. </w:t>
        </w:r>
      </w:ins>
      <w:ins w:id="1308" w:author="Delan Elliot" w:date="2016-01-31T19:22:00Z">
        <w:r w:rsidR="00385A99" w:rsidRPr="00034770">
          <w:rPr>
            <w:rFonts w:asciiTheme="minorHAnsi" w:hAnsiTheme="minorHAnsi"/>
            <w:rPrChange w:id="1309" w:author="Lucas Chan" w:date="2016-02-15T01:06:00Z">
              <w:rPr/>
            </w:rPrChange>
          </w:rPr>
          <w:t xml:space="preserve">In order to book lessons or rentals on our site, we will require the </w:t>
        </w:r>
      </w:ins>
      <w:ins w:id="1310" w:author="Delan Elliot" w:date="2016-01-31T19:23:00Z">
        <w:r w:rsidR="00385A99" w:rsidRPr="00034770">
          <w:rPr>
            <w:rFonts w:asciiTheme="minorHAnsi" w:hAnsiTheme="minorHAnsi"/>
            <w:rPrChange w:id="1311" w:author="Lucas Chan" w:date="2016-02-15T01:06:00Z">
              <w:rPr/>
            </w:rPrChange>
          </w:rPr>
          <w:t>user</w:t>
        </w:r>
      </w:ins>
      <w:ins w:id="1312" w:author="Delan Elliot" w:date="2016-01-31T19:22:00Z">
        <w:r w:rsidR="00385A99" w:rsidRPr="00034770">
          <w:rPr>
            <w:rFonts w:asciiTheme="minorHAnsi" w:hAnsiTheme="minorHAnsi"/>
            <w:rPrChange w:id="1313" w:author="Lucas Chan" w:date="2016-02-15T01:06:00Z">
              <w:rPr/>
            </w:rPrChange>
          </w:rPr>
          <w:t xml:space="preserve"> to have an account. The login redirect will get the login or registration, and then redirect the user back to the page they wanted. </w:t>
        </w:r>
      </w:ins>
    </w:p>
    <w:p w14:paraId="55920E39" w14:textId="77777777" w:rsidR="007836F1" w:rsidRPr="00034770" w:rsidRDefault="007836F1">
      <w:pPr>
        <w:jc w:val="both"/>
        <w:rPr>
          <w:ins w:id="1314" w:author="Lucas Chan" w:date="2016-01-31T18:44:00Z"/>
          <w:rFonts w:asciiTheme="minorHAnsi" w:hAnsiTheme="minorHAnsi"/>
          <w:rPrChange w:id="1315" w:author="Lucas Chan" w:date="2016-02-15T01:06:00Z">
            <w:rPr>
              <w:ins w:id="1316" w:author="Lucas Chan" w:date="2016-01-31T18:44:00Z"/>
            </w:rPr>
          </w:rPrChange>
        </w:rPr>
      </w:pPr>
    </w:p>
    <w:p w14:paraId="659A5FA7" w14:textId="77777777" w:rsidR="002D4FCF" w:rsidRPr="00034770" w:rsidRDefault="002D4FCF">
      <w:pPr>
        <w:jc w:val="both"/>
        <w:rPr>
          <w:ins w:id="1317" w:author="Lucas Chan" w:date="2016-01-31T18:44:00Z"/>
          <w:rFonts w:asciiTheme="minorHAnsi" w:hAnsiTheme="minorHAnsi"/>
          <w:rPrChange w:id="1318" w:author="Lucas Chan" w:date="2016-02-15T01:06:00Z">
            <w:rPr>
              <w:ins w:id="1319" w:author="Lucas Chan" w:date="2016-01-31T18:44:00Z"/>
            </w:rPr>
          </w:rPrChange>
        </w:rPr>
      </w:pPr>
    </w:p>
    <w:p w14:paraId="6E54799C" w14:textId="77777777" w:rsidR="002D4FCF" w:rsidRPr="00034770" w:rsidRDefault="002D4FCF">
      <w:pPr>
        <w:jc w:val="both"/>
        <w:rPr>
          <w:ins w:id="1320" w:author="Lucas Chan" w:date="2016-01-31T18:44:00Z"/>
          <w:rFonts w:asciiTheme="minorHAnsi" w:hAnsiTheme="minorHAnsi"/>
          <w:rPrChange w:id="1321" w:author="Lucas Chan" w:date="2016-02-15T01:06:00Z">
            <w:rPr>
              <w:ins w:id="1322" w:author="Lucas Chan" w:date="2016-01-31T18:44:00Z"/>
            </w:rPr>
          </w:rPrChange>
        </w:rPr>
      </w:pPr>
    </w:p>
    <w:p w14:paraId="4C07FC4B" w14:textId="43615E98" w:rsidR="002D4FCF" w:rsidRPr="00034770" w:rsidRDefault="002D4FCF" w:rsidP="002D4FCF">
      <w:pPr>
        <w:pStyle w:val="Title"/>
        <w:rPr>
          <w:ins w:id="1323" w:author="Lucas Chan" w:date="2016-01-31T18:44:00Z"/>
          <w:rFonts w:asciiTheme="minorHAnsi" w:hAnsiTheme="minorHAnsi"/>
          <w:rPrChange w:id="1324" w:author="Lucas Chan" w:date="2016-02-15T01:06:00Z">
            <w:rPr>
              <w:ins w:id="1325" w:author="Lucas Chan" w:date="2016-01-31T18:44:00Z"/>
            </w:rPr>
          </w:rPrChange>
        </w:rPr>
      </w:pPr>
      <w:ins w:id="1326" w:author="Lucas Chan" w:date="2016-01-31T18:44:00Z">
        <w:r w:rsidRPr="00034770">
          <w:rPr>
            <w:rFonts w:asciiTheme="minorHAnsi" w:hAnsiTheme="minorHAnsi"/>
            <w:rPrChange w:id="1327" w:author="Lucas Chan" w:date="2016-02-15T01:06:00Z">
              <w:rPr/>
            </w:rPrChange>
          </w:rPr>
          <w:t xml:space="preserve">Color </w:t>
        </w:r>
      </w:ins>
      <w:ins w:id="1328" w:author="Lucas Chan" w:date="2016-01-31T18:45:00Z">
        <w:r w:rsidRPr="00034770">
          <w:rPr>
            <w:rFonts w:asciiTheme="minorHAnsi" w:hAnsiTheme="minorHAnsi"/>
            <w:rPrChange w:id="1329" w:author="Lucas Chan" w:date="2016-02-15T01:06:00Z">
              <w:rPr/>
            </w:rPrChange>
          </w:rPr>
          <w:t>Pallet</w:t>
        </w:r>
      </w:ins>
    </w:p>
    <w:p w14:paraId="100EF5F6" w14:textId="77777777" w:rsidR="002D4FCF" w:rsidRPr="00034770" w:rsidRDefault="002D4FCF">
      <w:pPr>
        <w:jc w:val="both"/>
        <w:rPr>
          <w:ins w:id="1330" w:author="Lucas Chan" w:date="2016-01-31T18:44:00Z"/>
          <w:rFonts w:asciiTheme="minorHAnsi" w:hAnsiTheme="minorHAnsi"/>
          <w:rPrChange w:id="1331" w:author="Lucas Chan" w:date="2016-02-15T01:06:00Z">
            <w:rPr>
              <w:ins w:id="1332" w:author="Lucas Chan" w:date="2016-01-31T18:44:00Z"/>
            </w:rPr>
          </w:rPrChange>
        </w:rPr>
      </w:pPr>
    </w:p>
    <w:p w14:paraId="28FEA4E0" w14:textId="77777777" w:rsidR="002D4FCF" w:rsidRPr="00034770" w:rsidRDefault="002D4FCF">
      <w:pPr>
        <w:jc w:val="both"/>
        <w:rPr>
          <w:ins w:id="1333" w:author="Lucas Chan" w:date="2016-01-31T18:44:00Z"/>
          <w:rFonts w:asciiTheme="minorHAnsi" w:hAnsiTheme="minorHAnsi"/>
          <w:rPrChange w:id="1334" w:author="Lucas Chan" w:date="2016-02-15T01:06:00Z">
            <w:rPr>
              <w:ins w:id="1335" w:author="Lucas Chan" w:date="2016-01-31T18:44:00Z"/>
            </w:rPr>
          </w:rPrChange>
        </w:rPr>
      </w:pPr>
    </w:p>
    <w:p w14:paraId="0ABB1147" w14:textId="472419A5" w:rsidR="002D4FCF" w:rsidRPr="00034770" w:rsidRDefault="002D4FCF">
      <w:pPr>
        <w:jc w:val="both"/>
        <w:rPr>
          <w:ins w:id="1336" w:author="Lucas Chan" w:date="2016-01-31T18:49:00Z"/>
          <w:rFonts w:asciiTheme="minorHAnsi" w:hAnsiTheme="minorHAnsi"/>
          <w:rPrChange w:id="1337" w:author="Lucas Chan" w:date="2016-02-15T01:06:00Z">
            <w:rPr>
              <w:ins w:id="1338" w:author="Lucas Chan" w:date="2016-01-31T18:49:00Z"/>
            </w:rPr>
          </w:rPrChange>
        </w:rPr>
      </w:pPr>
      <w:ins w:id="1339" w:author="Lucas Chan" w:date="2016-01-31T18:44:00Z">
        <w:r w:rsidRPr="00034770">
          <w:rPr>
            <w:rFonts w:asciiTheme="minorHAnsi" w:hAnsiTheme="minorHAnsi"/>
            <w:noProof/>
            <w:lang w:eastAsia="en-US"/>
            <w:rPrChange w:id="1340" w:author="Lucas Chan" w:date="2016-02-15T01:06:00Z">
              <w:rPr>
                <w:noProof/>
                <w:lang w:eastAsia="en-US"/>
              </w:rPr>
            </w:rPrChange>
          </w:rPr>
          <w:drawing>
            <wp:inline distT="0" distB="0" distL="0" distR="0" wp14:anchorId="4EF89A52" wp14:editId="62FC33C3">
              <wp:extent cx="5943600" cy="11055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05535"/>
                      </a:xfrm>
                      <a:prstGeom prst="rect">
                        <a:avLst/>
                      </a:prstGeom>
                    </pic:spPr>
                  </pic:pic>
                </a:graphicData>
              </a:graphic>
            </wp:inline>
          </w:drawing>
        </w:r>
      </w:ins>
    </w:p>
    <w:p w14:paraId="3B33C66C" w14:textId="77777777" w:rsidR="002D4FCF" w:rsidRPr="00034770" w:rsidRDefault="002D4FCF">
      <w:pPr>
        <w:jc w:val="both"/>
        <w:rPr>
          <w:ins w:id="1341" w:author="Lucas Chan" w:date="2016-01-31T18:49:00Z"/>
          <w:rFonts w:asciiTheme="minorHAnsi" w:hAnsiTheme="minorHAnsi"/>
          <w:rPrChange w:id="1342" w:author="Lucas Chan" w:date="2016-02-15T01:06:00Z">
            <w:rPr>
              <w:ins w:id="1343" w:author="Lucas Chan" w:date="2016-01-31T18:49:00Z"/>
            </w:rPr>
          </w:rPrChange>
        </w:rPr>
      </w:pPr>
    </w:p>
    <w:p w14:paraId="1590D950" w14:textId="4D124E7C" w:rsidR="002D4FCF" w:rsidRPr="00034770" w:rsidRDefault="002D4FCF" w:rsidP="002D4FCF">
      <w:pPr>
        <w:jc w:val="both"/>
        <w:rPr>
          <w:ins w:id="1344" w:author="Lucas Chan" w:date="2016-01-31T18:51:00Z"/>
          <w:rFonts w:asciiTheme="minorHAnsi" w:hAnsiTheme="minorHAnsi"/>
          <w:sz w:val="36"/>
          <w:szCs w:val="36"/>
          <w:rPrChange w:id="1345" w:author="Lucas Chan" w:date="2016-02-15T01:06:00Z">
            <w:rPr>
              <w:ins w:id="1346" w:author="Lucas Chan" w:date="2016-01-31T18:51:00Z"/>
              <w:sz w:val="36"/>
              <w:szCs w:val="36"/>
            </w:rPr>
          </w:rPrChange>
        </w:rPr>
      </w:pPr>
      <w:ins w:id="1347" w:author="Lucas Chan" w:date="2016-01-31T18:49:00Z">
        <w:r w:rsidRPr="00034770">
          <w:rPr>
            <w:rFonts w:asciiTheme="minorHAnsi" w:hAnsiTheme="minorHAnsi"/>
            <w:rPrChange w:id="1348" w:author="Lucas Chan" w:date="2016-02-15T01:06:00Z">
              <w:rPr/>
            </w:rPrChange>
          </w:rPr>
          <w:t>We decided to go for something simple in color</w:t>
        </w:r>
      </w:ins>
      <w:ins w:id="1349" w:author="Lucas Chan" w:date="2016-01-31T18:50:00Z">
        <w:r w:rsidRPr="00034770">
          <w:rPr>
            <w:rFonts w:asciiTheme="minorHAnsi" w:hAnsiTheme="minorHAnsi"/>
            <w:rPrChange w:id="1350" w:author="Lucas Chan" w:date="2016-02-15T01:06:00Z">
              <w:rPr/>
            </w:rPrChange>
          </w:rPr>
          <w:t xml:space="preserve"> scheme.</w:t>
        </w:r>
      </w:ins>
      <w:ins w:id="1351" w:author="Delan Elliot" w:date="2016-01-31T19:20:00Z">
        <w:r w:rsidR="00385A99" w:rsidRPr="00034770">
          <w:rPr>
            <w:rFonts w:asciiTheme="minorHAnsi" w:hAnsiTheme="minorHAnsi"/>
            <w:rPrChange w:id="1352" w:author="Lucas Chan" w:date="2016-02-15T01:06:00Z">
              <w:rPr/>
            </w:rPrChange>
          </w:rPr>
          <w:t xml:space="preserve"> </w:t>
        </w:r>
      </w:ins>
      <w:ins w:id="1353" w:author="Lucas Chan" w:date="2016-01-31T18:49:00Z">
        <w:del w:id="1354" w:author="Delan Elliot" w:date="2016-01-31T19:20:00Z">
          <w:r w:rsidRPr="00034770" w:rsidDel="00385A99">
            <w:rPr>
              <w:rFonts w:asciiTheme="minorHAnsi" w:hAnsiTheme="minorHAnsi"/>
              <w:rPrChange w:id="1355" w:author="Lucas Chan" w:date="2016-02-15T01:06:00Z">
                <w:rPr/>
              </w:rPrChange>
            </w:rPr>
            <w:delText xml:space="preserve"> We </w:delText>
          </w:r>
        </w:del>
      </w:ins>
      <w:ins w:id="1356" w:author="Lucas Chan" w:date="2016-01-31T18:50:00Z">
        <w:del w:id="1357" w:author="Delan Elliot" w:date="2016-01-31T19:20:00Z">
          <w:r w:rsidRPr="00034770" w:rsidDel="00385A99">
            <w:rPr>
              <w:rFonts w:asciiTheme="minorHAnsi" w:hAnsiTheme="minorHAnsi"/>
              <w:rPrChange w:id="1358" w:author="Lucas Chan" w:date="2016-02-15T01:06:00Z">
                <w:rPr/>
              </w:rPrChange>
            </w:rPr>
            <w:delText>don’t</w:delText>
          </w:r>
        </w:del>
      </w:ins>
      <w:ins w:id="1359" w:author="Lucas Chan" w:date="2016-01-31T18:49:00Z">
        <w:del w:id="1360" w:author="Delan Elliot" w:date="2016-01-31T19:20:00Z">
          <w:r w:rsidRPr="00034770" w:rsidDel="00385A99">
            <w:rPr>
              <w:rFonts w:asciiTheme="minorHAnsi" w:hAnsiTheme="minorHAnsi"/>
              <w:rPrChange w:id="1361" w:author="Lucas Chan" w:date="2016-02-15T01:06:00Z">
                <w:rPr/>
              </w:rPrChange>
            </w:rPr>
            <w:delText xml:space="preserve"> </w:delText>
          </w:r>
        </w:del>
      </w:ins>
      <w:ins w:id="1362" w:author="Lucas Chan" w:date="2016-01-31T18:50:00Z">
        <w:del w:id="1363" w:author="Delan Elliot" w:date="2016-01-31T19:20:00Z">
          <w:r w:rsidRPr="00034770" w:rsidDel="00385A99">
            <w:rPr>
              <w:rFonts w:asciiTheme="minorHAnsi" w:hAnsiTheme="minorHAnsi"/>
              <w:rPrChange w:id="1364" w:author="Lucas Chan" w:date="2016-02-15T01:06:00Z">
                <w:rPr/>
              </w:rPrChange>
            </w:rPr>
            <w:delText>want anything to be so in you face.</w:delText>
          </w:r>
        </w:del>
      </w:ins>
      <w:ins w:id="1365" w:author="Delan Elliot" w:date="2016-01-31T19:20:00Z">
        <w:r w:rsidR="00385A99" w:rsidRPr="00034770">
          <w:rPr>
            <w:rFonts w:asciiTheme="minorHAnsi" w:hAnsiTheme="minorHAnsi"/>
            <w:rPrChange w:id="1366" w:author="Lucas Chan" w:date="2016-02-15T01:06:00Z">
              <w:rPr/>
            </w:rPrChange>
          </w:rPr>
          <w:t xml:space="preserve">The blue reflects winter and the more neutral </w:t>
        </w:r>
        <w:proofErr w:type="spellStart"/>
        <w:r w:rsidR="00385A99" w:rsidRPr="00034770">
          <w:rPr>
            <w:rFonts w:asciiTheme="minorHAnsi" w:hAnsiTheme="minorHAnsi"/>
            <w:rPrChange w:id="1367" w:author="Lucas Chan" w:date="2016-02-15T01:06:00Z">
              <w:rPr/>
            </w:rPrChange>
          </w:rPr>
          <w:t>colour</w:t>
        </w:r>
        <w:proofErr w:type="spellEnd"/>
        <w:r w:rsidR="00385A99" w:rsidRPr="00034770">
          <w:rPr>
            <w:rFonts w:asciiTheme="minorHAnsi" w:hAnsiTheme="minorHAnsi"/>
            <w:rPrChange w:id="1368" w:author="Lucas Chan" w:date="2016-02-15T01:06:00Z">
              <w:rPr/>
            </w:rPrChange>
          </w:rPr>
          <w:t xml:space="preserve"> tone is easy on the viewer but looks sleek and professional.</w:t>
        </w:r>
      </w:ins>
      <w:ins w:id="1369" w:author="Lucas Chan" w:date="2016-01-31T18:51:00Z">
        <w:r w:rsidRPr="00034770">
          <w:rPr>
            <w:rFonts w:asciiTheme="minorHAnsi" w:hAnsiTheme="minorHAnsi"/>
            <w:sz w:val="36"/>
            <w:szCs w:val="36"/>
            <w:rPrChange w:id="1370" w:author="Lucas Chan" w:date="2016-02-15T01:06:00Z">
              <w:rPr>
                <w:sz w:val="36"/>
                <w:szCs w:val="36"/>
              </w:rPr>
            </w:rPrChange>
          </w:rPr>
          <w:t xml:space="preserve"> </w:t>
        </w:r>
      </w:ins>
    </w:p>
    <w:p w14:paraId="6495E061" w14:textId="77777777" w:rsidR="002D4FCF" w:rsidRPr="00034770" w:rsidRDefault="002D4FCF" w:rsidP="002D4FCF">
      <w:pPr>
        <w:jc w:val="both"/>
        <w:rPr>
          <w:ins w:id="1371" w:author="Lucas Chan" w:date="2016-01-31T18:51:00Z"/>
          <w:rFonts w:asciiTheme="minorHAnsi" w:hAnsiTheme="minorHAnsi"/>
          <w:sz w:val="36"/>
          <w:szCs w:val="36"/>
          <w:rPrChange w:id="1372" w:author="Lucas Chan" w:date="2016-02-15T01:06:00Z">
            <w:rPr>
              <w:ins w:id="1373" w:author="Lucas Chan" w:date="2016-01-31T18:51:00Z"/>
              <w:sz w:val="36"/>
              <w:szCs w:val="36"/>
            </w:rPr>
          </w:rPrChange>
        </w:rPr>
      </w:pPr>
    </w:p>
    <w:p w14:paraId="64CDD06A" w14:textId="77777777" w:rsidR="002D4FCF" w:rsidRPr="00034770" w:rsidRDefault="002D4FCF" w:rsidP="002D4FCF">
      <w:pPr>
        <w:jc w:val="both"/>
        <w:rPr>
          <w:ins w:id="1374" w:author="Lucas Chan" w:date="2016-01-31T18:51:00Z"/>
          <w:rFonts w:asciiTheme="minorHAnsi" w:hAnsiTheme="minorHAnsi"/>
          <w:sz w:val="36"/>
          <w:szCs w:val="36"/>
          <w:rPrChange w:id="1375" w:author="Lucas Chan" w:date="2016-02-15T01:06:00Z">
            <w:rPr>
              <w:ins w:id="1376" w:author="Lucas Chan" w:date="2016-01-31T18:51:00Z"/>
              <w:sz w:val="36"/>
              <w:szCs w:val="36"/>
            </w:rPr>
          </w:rPrChange>
        </w:rPr>
      </w:pPr>
    </w:p>
    <w:p w14:paraId="0FADB7A2" w14:textId="70ED8F0D" w:rsidR="002D4FCF" w:rsidRPr="00034770" w:rsidRDefault="002D4FCF" w:rsidP="002D4FCF">
      <w:pPr>
        <w:jc w:val="both"/>
        <w:rPr>
          <w:ins w:id="1377" w:author="Lucas Chan" w:date="2016-01-31T18:51:00Z"/>
          <w:rFonts w:asciiTheme="minorHAnsi" w:hAnsiTheme="minorHAnsi"/>
          <w:rPrChange w:id="1378" w:author="Lucas Chan" w:date="2016-02-15T01:06:00Z">
            <w:rPr>
              <w:ins w:id="1379" w:author="Lucas Chan" w:date="2016-01-31T18:51:00Z"/>
            </w:rPr>
          </w:rPrChange>
        </w:rPr>
      </w:pPr>
      <w:proofErr w:type="spellStart"/>
      <w:ins w:id="1380" w:author="Lucas Chan" w:date="2016-01-31T18:51:00Z">
        <w:r w:rsidRPr="00034770">
          <w:rPr>
            <w:rFonts w:asciiTheme="minorHAnsi" w:hAnsiTheme="minorHAnsi"/>
            <w:sz w:val="36"/>
            <w:szCs w:val="36"/>
            <w:rPrChange w:id="1381" w:author="Lucas Chan" w:date="2016-02-15T01:06:00Z">
              <w:rPr>
                <w:sz w:val="36"/>
                <w:szCs w:val="36"/>
              </w:rPr>
            </w:rPrChange>
          </w:rPr>
          <w:t>AlpineKo</w:t>
        </w:r>
        <w:proofErr w:type="spellEnd"/>
        <w:r w:rsidRPr="00034770">
          <w:rPr>
            <w:rFonts w:asciiTheme="minorHAnsi" w:hAnsiTheme="minorHAnsi"/>
            <w:sz w:val="36"/>
            <w:szCs w:val="36"/>
            <w:rPrChange w:id="1382" w:author="Lucas Chan" w:date="2016-02-15T01:06:00Z">
              <w:rPr>
                <w:sz w:val="36"/>
                <w:szCs w:val="36"/>
              </w:rPr>
            </w:rPrChange>
          </w:rPr>
          <w:t xml:space="preserve"> Ski and Board</w:t>
        </w:r>
      </w:ins>
    </w:p>
    <w:p w14:paraId="166A71BC" w14:textId="77777777" w:rsidR="002D4FCF" w:rsidRPr="00034770" w:rsidRDefault="002D4FCF" w:rsidP="002D4FCF">
      <w:pPr>
        <w:jc w:val="both"/>
        <w:rPr>
          <w:ins w:id="1383" w:author="Lucas Chan" w:date="2016-01-31T18:51:00Z"/>
          <w:rFonts w:asciiTheme="minorHAnsi" w:hAnsiTheme="minorHAnsi"/>
          <w:rPrChange w:id="1384" w:author="Lucas Chan" w:date="2016-02-15T01:06:00Z">
            <w:rPr>
              <w:ins w:id="1385" w:author="Lucas Chan" w:date="2016-01-31T18:51:00Z"/>
            </w:rPr>
          </w:rPrChange>
        </w:rPr>
      </w:pPr>
    </w:p>
    <w:p w14:paraId="0C99EF66" w14:textId="77777777" w:rsidR="002D4FCF" w:rsidRPr="00034770" w:rsidRDefault="002D4FCF" w:rsidP="002D4FCF">
      <w:pPr>
        <w:rPr>
          <w:ins w:id="1386" w:author="Lucas Chan" w:date="2016-01-31T18:51:00Z"/>
          <w:rFonts w:asciiTheme="minorHAnsi" w:hAnsiTheme="minorHAnsi"/>
          <w:rPrChange w:id="1387" w:author="Lucas Chan" w:date="2016-02-15T01:06:00Z">
            <w:rPr>
              <w:ins w:id="1388" w:author="Lucas Chan" w:date="2016-01-31T18:51:00Z"/>
            </w:rPr>
          </w:rPrChange>
        </w:rPr>
      </w:pPr>
    </w:p>
    <w:p w14:paraId="0881D514" w14:textId="77777777" w:rsidR="002D4FCF" w:rsidRPr="00034770" w:rsidRDefault="002D4FCF" w:rsidP="002D4FCF">
      <w:pPr>
        <w:pStyle w:val="Subtitle"/>
        <w:spacing w:after="0"/>
        <w:contextualSpacing w:val="0"/>
        <w:jc w:val="right"/>
        <w:rPr>
          <w:ins w:id="1389" w:author="Lucas Chan" w:date="2016-01-31T18:51:00Z"/>
          <w:rFonts w:asciiTheme="minorHAnsi" w:hAnsiTheme="minorHAnsi"/>
          <w:rPrChange w:id="1390" w:author="Lucas Chan" w:date="2016-02-15T01:06:00Z">
            <w:rPr>
              <w:ins w:id="1391" w:author="Lucas Chan" w:date="2016-01-31T18:51:00Z"/>
            </w:rPr>
          </w:rPrChange>
        </w:rPr>
      </w:pPr>
      <w:ins w:id="1392" w:author="Lucas Chan" w:date="2016-01-31T18:51:00Z">
        <w:r w:rsidRPr="00034770">
          <w:rPr>
            <w:rFonts w:asciiTheme="minorHAnsi" w:hAnsiTheme="minorHAnsi"/>
            <w:sz w:val="20"/>
            <w:szCs w:val="20"/>
            <w:rPrChange w:id="1393" w:author="Lucas Chan" w:date="2016-02-15T01:06:00Z">
              <w:rPr>
                <w:sz w:val="20"/>
                <w:szCs w:val="20"/>
              </w:rPr>
            </w:rPrChange>
          </w:rPr>
          <w:t>Lucas Chan</w:t>
        </w:r>
      </w:ins>
    </w:p>
    <w:p w14:paraId="77D81C81" w14:textId="77777777" w:rsidR="002D4FCF" w:rsidRPr="00034770" w:rsidRDefault="002D4FCF" w:rsidP="002D4FCF">
      <w:pPr>
        <w:pStyle w:val="Subtitle"/>
        <w:spacing w:after="0"/>
        <w:contextualSpacing w:val="0"/>
        <w:jc w:val="right"/>
        <w:rPr>
          <w:ins w:id="1394" w:author="Lucas Chan" w:date="2016-01-31T18:51:00Z"/>
          <w:rFonts w:asciiTheme="minorHAnsi" w:hAnsiTheme="minorHAnsi"/>
          <w:rPrChange w:id="1395" w:author="Lucas Chan" w:date="2016-02-15T01:06:00Z">
            <w:rPr>
              <w:ins w:id="1396" w:author="Lucas Chan" w:date="2016-01-31T18:51:00Z"/>
            </w:rPr>
          </w:rPrChange>
        </w:rPr>
      </w:pPr>
      <w:ins w:id="1397" w:author="Lucas Chan" w:date="2016-01-31T18:51:00Z">
        <w:r w:rsidRPr="00034770">
          <w:rPr>
            <w:rFonts w:asciiTheme="minorHAnsi" w:hAnsiTheme="minorHAnsi"/>
            <w:sz w:val="20"/>
            <w:szCs w:val="20"/>
            <w:rPrChange w:id="1398" w:author="Lucas Chan" w:date="2016-02-15T01:06:00Z">
              <w:rPr>
                <w:sz w:val="20"/>
                <w:szCs w:val="20"/>
              </w:rPr>
            </w:rPrChange>
          </w:rPr>
          <w:t>Delan Elliot</w:t>
        </w:r>
      </w:ins>
    </w:p>
    <w:p w14:paraId="38CA8291" w14:textId="77777777" w:rsidR="002D4FCF" w:rsidRPr="00034770" w:rsidRDefault="002D4FCF" w:rsidP="002D4FCF">
      <w:pPr>
        <w:pStyle w:val="Subtitle"/>
        <w:spacing w:after="0"/>
        <w:contextualSpacing w:val="0"/>
        <w:jc w:val="right"/>
        <w:rPr>
          <w:ins w:id="1399" w:author="Lucas Chan" w:date="2016-01-31T18:51:00Z"/>
          <w:rFonts w:asciiTheme="minorHAnsi" w:hAnsiTheme="minorHAnsi"/>
          <w:rPrChange w:id="1400" w:author="Lucas Chan" w:date="2016-02-15T01:06:00Z">
            <w:rPr>
              <w:ins w:id="1401" w:author="Lucas Chan" w:date="2016-01-31T18:51:00Z"/>
            </w:rPr>
          </w:rPrChange>
        </w:rPr>
      </w:pPr>
      <w:ins w:id="1402" w:author="Lucas Chan" w:date="2016-01-31T18:51:00Z">
        <w:r w:rsidRPr="00034770">
          <w:rPr>
            <w:rFonts w:asciiTheme="minorHAnsi" w:hAnsiTheme="minorHAnsi"/>
            <w:sz w:val="20"/>
            <w:szCs w:val="20"/>
            <w:rPrChange w:id="1403" w:author="Lucas Chan" w:date="2016-02-15T01:06:00Z">
              <w:rPr>
                <w:sz w:val="20"/>
                <w:szCs w:val="20"/>
              </w:rPr>
            </w:rPrChange>
          </w:rPr>
          <w:t xml:space="preserve">Derek </w:t>
        </w:r>
        <w:proofErr w:type="spellStart"/>
        <w:r w:rsidRPr="00034770">
          <w:rPr>
            <w:rFonts w:asciiTheme="minorHAnsi" w:hAnsiTheme="minorHAnsi"/>
            <w:sz w:val="20"/>
            <w:szCs w:val="20"/>
            <w:rPrChange w:id="1404" w:author="Lucas Chan" w:date="2016-02-15T01:06:00Z">
              <w:rPr>
                <w:sz w:val="20"/>
                <w:szCs w:val="20"/>
              </w:rPr>
            </w:rPrChange>
          </w:rPr>
          <w:t>Hirotsu</w:t>
        </w:r>
        <w:proofErr w:type="spellEnd"/>
      </w:ins>
    </w:p>
    <w:p w14:paraId="4BFFB856" w14:textId="77777777" w:rsidR="002D4FCF" w:rsidRPr="00034770" w:rsidRDefault="002D4FCF" w:rsidP="002D4FCF">
      <w:pPr>
        <w:pStyle w:val="Subtitle"/>
        <w:spacing w:after="0"/>
        <w:contextualSpacing w:val="0"/>
        <w:jc w:val="right"/>
        <w:rPr>
          <w:ins w:id="1405" w:author="Lucas Chan" w:date="2016-01-31T18:51:00Z"/>
          <w:rFonts w:asciiTheme="minorHAnsi" w:hAnsiTheme="minorHAnsi"/>
          <w:rPrChange w:id="1406" w:author="Lucas Chan" w:date="2016-02-15T01:06:00Z">
            <w:rPr>
              <w:ins w:id="1407" w:author="Lucas Chan" w:date="2016-01-31T18:51:00Z"/>
            </w:rPr>
          </w:rPrChange>
        </w:rPr>
      </w:pPr>
      <w:ins w:id="1408" w:author="Lucas Chan" w:date="2016-01-31T18:51:00Z">
        <w:r w:rsidRPr="00034770">
          <w:rPr>
            <w:rFonts w:asciiTheme="minorHAnsi" w:hAnsiTheme="minorHAnsi"/>
            <w:sz w:val="20"/>
            <w:szCs w:val="20"/>
            <w:rPrChange w:id="1409" w:author="Lucas Chan" w:date="2016-02-15T01:06:00Z">
              <w:rPr>
                <w:sz w:val="20"/>
                <w:szCs w:val="20"/>
              </w:rPr>
            </w:rPrChange>
          </w:rPr>
          <w:t xml:space="preserve">Jim </w:t>
        </w:r>
        <w:proofErr w:type="spellStart"/>
        <w:r w:rsidRPr="00034770">
          <w:rPr>
            <w:rFonts w:asciiTheme="minorHAnsi" w:hAnsiTheme="minorHAnsi"/>
            <w:sz w:val="20"/>
            <w:szCs w:val="20"/>
            <w:rPrChange w:id="1410" w:author="Lucas Chan" w:date="2016-02-15T01:06:00Z">
              <w:rPr>
                <w:sz w:val="20"/>
                <w:szCs w:val="20"/>
              </w:rPr>
            </w:rPrChange>
          </w:rPr>
          <w:t>Ko</w:t>
        </w:r>
        <w:proofErr w:type="spellEnd"/>
      </w:ins>
    </w:p>
    <w:p w14:paraId="2C4F95E8" w14:textId="77777777" w:rsidR="002D4FCF" w:rsidRPr="00034770" w:rsidRDefault="002D4FCF" w:rsidP="002D4FCF">
      <w:pPr>
        <w:pStyle w:val="Subtitle"/>
        <w:spacing w:after="0"/>
        <w:contextualSpacing w:val="0"/>
        <w:jc w:val="right"/>
        <w:rPr>
          <w:ins w:id="1411" w:author="Lucas Chan" w:date="2016-01-31T18:51:00Z"/>
          <w:rFonts w:asciiTheme="minorHAnsi" w:hAnsiTheme="minorHAnsi"/>
          <w:rPrChange w:id="1412" w:author="Lucas Chan" w:date="2016-02-15T01:06:00Z">
            <w:rPr>
              <w:ins w:id="1413" w:author="Lucas Chan" w:date="2016-01-31T18:51:00Z"/>
            </w:rPr>
          </w:rPrChange>
        </w:rPr>
      </w:pPr>
      <w:ins w:id="1414" w:author="Lucas Chan" w:date="2016-01-31T18:51:00Z">
        <w:r w:rsidRPr="00034770">
          <w:rPr>
            <w:rFonts w:asciiTheme="minorHAnsi" w:hAnsiTheme="minorHAnsi"/>
            <w:sz w:val="20"/>
            <w:szCs w:val="20"/>
            <w:rPrChange w:id="1415" w:author="Lucas Chan" w:date="2016-02-15T01:06:00Z">
              <w:rPr>
                <w:sz w:val="20"/>
                <w:szCs w:val="20"/>
              </w:rPr>
            </w:rPrChange>
          </w:rPr>
          <w:t>Daniel Park</w:t>
        </w:r>
      </w:ins>
    </w:p>
    <w:p w14:paraId="0436B6E2" w14:textId="77777777" w:rsidR="002D4FCF" w:rsidRPr="00034770" w:rsidRDefault="002D4FCF" w:rsidP="002D4FCF">
      <w:pPr>
        <w:pStyle w:val="Title"/>
        <w:jc w:val="center"/>
        <w:rPr>
          <w:ins w:id="1416" w:author="Lucas Chan" w:date="2016-01-31T18:51:00Z"/>
          <w:rFonts w:asciiTheme="minorHAnsi" w:hAnsiTheme="minorHAnsi"/>
          <w:rPrChange w:id="1417" w:author="Lucas Chan" w:date="2016-02-15T01:06:00Z">
            <w:rPr>
              <w:ins w:id="1418" w:author="Lucas Chan" w:date="2016-01-31T18:51:00Z"/>
            </w:rPr>
          </w:rPrChange>
        </w:rPr>
      </w:pPr>
      <w:ins w:id="1419" w:author="Lucas Chan" w:date="2016-01-31T18:51:00Z">
        <w:r w:rsidRPr="00034770">
          <w:rPr>
            <w:rFonts w:asciiTheme="minorHAnsi" w:hAnsiTheme="minorHAnsi"/>
            <w:rPrChange w:id="1420" w:author="Lucas Chan" w:date="2016-02-15T01:06:00Z">
              <w:rPr/>
            </w:rPrChange>
          </w:rPr>
          <w:t>COMP 1536 Milestone 1</w:t>
        </w:r>
      </w:ins>
    </w:p>
    <w:p w14:paraId="4212A829" w14:textId="77777777" w:rsidR="002D4FCF" w:rsidRPr="00034770" w:rsidRDefault="002D4FCF" w:rsidP="002D4FCF">
      <w:pPr>
        <w:jc w:val="both"/>
        <w:rPr>
          <w:ins w:id="1421" w:author="Lucas Chan" w:date="2016-01-31T18:51:00Z"/>
          <w:rFonts w:asciiTheme="minorHAnsi" w:hAnsiTheme="minorHAnsi"/>
          <w:rPrChange w:id="1422" w:author="Lucas Chan" w:date="2016-02-15T01:06:00Z">
            <w:rPr>
              <w:ins w:id="1423" w:author="Lucas Chan" w:date="2016-01-31T18:51:00Z"/>
            </w:rPr>
          </w:rPrChange>
        </w:rPr>
      </w:pPr>
    </w:p>
    <w:p w14:paraId="60C9FF3D" w14:textId="77777777" w:rsidR="002D4FCF" w:rsidRPr="00034770" w:rsidRDefault="002D4FCF" w:rsidP="002D4FCF">
      <w:pPr>
        <w:pStyle w:val="Heading7"/>
        <w:rPr>
          <w:ins w:id="1424" w:author="Lucas Chan" w:date="2016-01-31T18:51:00Z"/>
          <w:rFonts w:asciiTheme="minorHAnsi" w:hAnsiTheme="minorHAnsi"/>
          <w:b/>
          <w:sz w:val="26"/>
          <w:szCs w:val="26"/>
          <w:rPrChange w:id="1425" w:author="Lucas Chan" w:date="2016-02-15T01:06:00Z">
            <w:rPr>
              <w:ins w:id="1426" w:author="Lucas Chan" w:date="2016-01-31T18:51:00Z"/>
              <w:b/>
              <w:sz w:val="26"/>
              <w:szCs w:val="26"/>
            </w:rPr>
          </w:rPrChange>
        </w:rPr>
      </w:pPr>
      <w:ins w:id="1427" w:author="Lucas Chan" w:date="2016-01-31T18:51:00Z">
        <w:r w:rsidRPr="00034770">
          <w:rPr>
            <w:rFonts w:asciiTheme="minorHAnsi" w:hAnsiTheme="minorHAnsi" w:cs="Arial"/>
            <w:b/>
            <w:i w:val="0"/>
            <w:sz w:val="26"/>
            <w:szCs w:val="26"/>
            <w:rPrChange w:id="1428" w:author="Lucas Chan" w:date="2016-02-15T01:06:00Z">
              <w:rPr>
                <w:rFonts w:ascii="Arial" w:hAnsi="Arial" w:cs="Arial"/>
                <w:b/>
                <w:i w:val="0"/>
                <w:sz w:val="26"/>
                <w:szCs w:val="26"/>
              </w:rPr>
            </w:rPrChange>
          </w:rPr>
          <w:t>Project Proposal</w:t>
        </w:r>
      </w:ins>
    </w:p>
    <w:p w14:paraId="4051B8E7" w14:textId="77777777" w:rsidR="002D4FCF" w:rsidRPr="00034770" w:rsidRDefault="002D4FCF" w:rsidP="002D4FCF">
      <w:pPr>
        <w:jc w:val="both"/>
        <w:rPr>
          <w:ins w:id="1429" w:author="Lucas Chan" w:date="2016-01-31T18:51:00Z"/>
          <w:rFonts w:asciiTheme="minorHAnsi" w:hAnsiTheme="minorHAnsi"/>
          <w:rPrChange w:id="1430" w:author="Lucas Chan" w:date="2016-02-15T01:06:00Z">
            <w:rPr>
              <w:ins w:id="1431" w:author="Lucas Chan" w:date="2016-01-31T18:51:00Z"/>
            </w:rPr>
          </w:rPrChange>
        </w:rPr>
      </w:pPr>
      <w:ins w:id="1432" w:author="Lucas Chan" w:date="2016-01-31T18:51:00Z">
        <w:r w:rsidRPr="00034770">
          <w:rPr>
            <w:rFonts w:asciiTheme="minorHAnsi" w:hAnsiTheme="minorHAnsi"/>
            <w:rPrChange w:id="1433" w:author="Lucas Chan" w:date="2016-02-15T01:06:00Z">
              <w:rPr/>
            </w:rPrChange>
          </w:rPr>
          <w:t xml:space="preserve">     We propose to build a website for a theoretical ski/board shop called </w:t>
        </w:r>
        <w:proofErr w:type="spellStart"/>
        <w:r w:rsidRPr="00034770">
          <w:rPr>
            <w:rFonts w:asciiTheme="minorHAnsi" w:hAnsiTheme="minorHAnsi"/>
            <w:i/>
            <w:rPrChange w:id="1434" w:author="Lucas Chan" w:date="2016-02-15T01:06:00Z">
              <w:rPr>
                <w:i/>
              </w:rPr>
            </w:rPrChange>
          </w:rPr>
          <w:t>AlpineKo</w:t>
        </w:r>
        <w:proofErr w:type="spellEnd"/>
        <w:r w:rsidRPr="00034770">
          <w:rPr>
            <w:rFonts w:asciiTheme="minorHAnsi" w:hAnsiTheme="minorHAnsi"/>
            <w:i/>
            <w:rPrChange w:id="1435" w:author="Lucas Chan" w:date="2016-02-15T01:06:00Z">
              <w:rPr>
                <w:i/>
              </w:rPr>
            </w:rPrChange>
          </w:rPr>
          <w:t xml:space="preserve"> Ski and Board</w:t>
        </w:r>
        <w:r w:rsidRPr="00034770">
          <w:rPr>
            <w:rFonts w:asciiTheme="minorHAnsi" w:hAnsiTheme="minorHAnsi"/>
            <w:rPrChange w:id="1436" w:author="Lucas Chan" w:date="2016-02-15T01:06:00Z">
              <w:rPr/>
            </w:rPrChange>
          </w:rPr>
          <w:t xml:space="preserve"> located here in Vancouver.</w:t>
        </w:r>
      </w:ins>
    </w:p>
    <w:p w14:paraId="1A2F456B" w14:textId="77777777" w:rsidR="002D4FCF" w:rsidRPr="00034770" w:rsidRDefault="002D4FCF" w:rsidP="002D4FCF">
      <w:pPr>
        <w:jc w:val="both"/>
        <w:rPr>
          <w:ins w:id="1437" w:author="Lucas Chan" w:date="2016-01-31T18:51:00Z"/>
          <w:rFonts w:asciiTheme="minorHAnsi" w:hAnsiTheme="minorHAnsi"/>
          <w:rPrChange w:id="1438" w:author="Lucas Chan" w:date="2016-02-15T01:06:00Z">
            <w:rPr>
              <w:ins w:id="1439" w:author="Lucas Chan" w:date="2016-01-31T18:51:00Z"/>
            </w:rPr>
          </w:rPrChange>
        </w:rPr>
      </w:pPr>
    </w:p>
    <w:p w14:paraId="2286E8FF" w14:textId="77777777" w:rsidR="002D4FCF" w:rsidRPr="00034770" w:rsidRDefault="002D4FCF" w:rsidP="002D4FCF">
      <w:pPr>
        <w:pStyle w:val="Heading7"/>
        <w:rPr>
          <w:ins w:id="1440" w:author="Lucas Chan" w:date="2016-01-31T18:51:00Z"/>
          <w:rFonts w:asciiTheme="minorHAnsi" w:hAnsiTheme="minorHAnsi"/>
          <w:b/>
          <w:sz w:val="26"/>
          <w:szCs w:val="26"/>
          <w:rPrChange w:id="1441" w:author="Lucas Chan" w:date="2016-02-15T01:06:00Z">
            <w:rPr>
              <w:ins w:id="1442" w:author="Lucas Chan" w:date="2016-01-31T18:51:00Z"/>
              <w:b/>
              <w:sz w:val="26"/>
              <w:szCs w:val="26"/>
            </w:rPr>
          </w:rPrChange>
        </w:rPr>
      </w:pPr>
      <w:ins w:id="1443" w:author="Lucas Chan" w:date="2016-01-31T18:51:00Z">
        <w:r w:rsidRPr="00034770">
          <w:rPr>
            <w:rFonts w:asciiTheme="minorHAnsi" w:hAnsiTheme="minorHAnsi" w:cs="Arial"/>
            <w:b/>
            <w:i w:val="0"/>
            <w:sz w:val="26"/>
            <w:szCs w:val="26"/>
            <w:rPrChange w:id="1444" w:author="Lucas Chan" w:date="2016-02-15T01:06:00Z">
              <w:rPr>
                <w:rFonts w:ascii="Arial" w:hAnsi="Arial" w:cs="Arial"/>
                <w:b/>
                <w:i w:val="0"/>
                <w:sz w:val="26"/>
                <w:szCs w:val="26"/>
              </w:rPr>
            </w:rPrChange>
          </w:rPr>
          <w:t>Purpose</w:t>
        </w:r>
      </w:ins>
    </w:p>
    <w:p w14:paraId="2CA55149" w14:textId="77777777" w:rsidR="002D4FCF" w:rsidRPr="00034770" w:rsidRDefault="002D4FCF" w:rsidP="002D4FCF">
      <w:pPr>
        <w:contextualSpacing/>
        <w:jc w:val="both"/>
        <w:rPr>
          <w:ins w:id="1445" w:author="Lucas Chan" w:date="2016-01-31T18:51:00Z"/>
          <w:rFonts w:asciiTheme="minorHAnsi" w:hAnsiTheme="minorHAnsi"/>
          <w:rPrChange w:id="1446" w:author="Lucas Chan" w:date="2016-02-15T01:06:00Z">
            <w:rPr>
              <w:ins w:id="1447" w:author="Lucas Chan" w:date="2016-01-31T18:51:00Z"/>
            </w:rPr>
          </w:rPrChange>
        </w:rPr>
      </w:pPr>
      <w:ins w:id="1448" w:author="Lucas Chan" w:date="2016-01-31T18:51:00Z">
        <w:r w:rsidRPr="00034770">
          <w:rPr>
            <w:rFonts w:asciiTheme="minorHAnsi" w:hAnsiTheme="minorHAnsi"/>
            <w:rPrChange w:id="1449" w:author="Lucas Chan" w:date="2016-02-15T01:06:00Z">
              <w:rPr/>
            </w:rPrChange>
          </w:rPr>
          <w:t xml:space="preserve">     Our business offers equipment tune up and repair, gear rentals, and ski/ride lessons. The purpose of the site would be to provide current and potential customers with information and a portal for booking our services. </w:t>
        </w:r>
      </w:ins>
    </w:p>
    <w:p w14:paraId="5D2C1E68" w14:textId="77777777" w:rsidR="002D4FCF" w:rsidRPr="00034770" w:rsidRDefault="002D4FCF" w:rsidP="002D4FCF">
      <w:pPr>
        <w:jc w:val="both"/>
        <w:rPr>
          <w:ins w:id="1450" w:author="Lucas Chan" w:date="2016-01-31T18:51:00Z"/>
          <w:rFonts w:asciiTheme="minorHAnsi" w:hAnsiTheme="minorHAnsi"/>
          <w:rPrChange w:id="1451" w:author="Lucas Chan" w:date="2016-02-15T01:06:00Z">
            <w:rPr>
              <w:ins w:id="1452" w:author="Lucas Chan" w:date="2016-01-31T18:51:00Z"/>
            </w:rPr>
          </w:rPrChange>
        </w:rPr>
      </w:pPr>
    </w:p>
    <w:p w14:paraId="0097612A" w14:textId="77777777" w:rsidR="002D4FCF" w:rsidRPr="00034770" w:rsidRDefault="002D4FCF" w:rsidP="002D4FCF">
      <w:pPr>
        <w:pStyle w:val="Heading7"/>
        <w:rPr>
          <w:ins w:id="1453" w:author="Lucas Chan" w:date="2016-01-31T18:51:00Z"/>
          <w:rFonts w:asciiTheme="minorHAnsi" w:hAnsiTheme="minorHAnsi"/>
          <w:b/>
          <w:sz w:val="26"/>
          <w:szCs w:val="26"/>
          <w:rPrChange w:id="1454" w:author="Lucas Chan" w:date="2016-02-15T01:06:00Z">
            <w:rPr>
              <w:ins w:id="1455" w:author="Lucas Chan" w:date="2016-01-31T18:51:00Z"/>
              <w:b/>
              <w:sz w:val="26"/>
              <w:szCs w:val="26"/>
            </w:rPr>
          </w:rPrChange>
        </w:rPr>
      </w:pPr>
      <w:ins w:id="1456" w:author="Lucas Chan" w:date="2016-01-31T18:51:00Z">
        <w:r w:rsidRPr="00034770">
          <w:rPr>
            <w:rFonts w:asciiTheme="minorHAnsi" w:hAnsiTheme="minorHAnsi" w:cs="Arial"/>
            <w:b/>
            <w:i w:val="0"/>
            <w:sz w:val="26"/>
            <w:szCs w:val="26"/>
            <w:rPrChange w:id="1457" w:author="Lucas Chan" w:date="2016-02-15T01:06:00Z">
              <w:rPr>
                <w:rFonts w:ascii="Arial" w:hAnsi="Arial" w:cs="Arial"/>
                <w:b/>
                <w:i w:val="0"/>
                <w:sz w:val="26"/>
                <w:szCs w:val="26"/>
              </w:rPr>
            </w:rPrChange>
          </w:rPr>
          <w:t>Objective</w:t>
        </w:r>
      </w:ins>
    </w:p>
    <w:p w14:paraId="4A773284" w14:textId="77777777" w:rsidR="002D4FCF" w:rsidRPr="00034770" w:rsidRDefault="002D4FCF" w:rsidP="002D4FCF">
      <w:pPr>
        <w:contextualSpacing/>
        <w:jc w:val="both"/>
        <w:rPr>
          <w:ins w:id="1458" w:author="Lucas Chan" w:date="2016-01-31T18:51:00Z"/>
          <w:rFonts w:asciiTheme="minorHAnsi" w:hAnsiTheme="minorHAnsi"/>
          <w:rPrChange w:id="1459" w:author="Lucas Chan" w:date="2016-02-15T01:06:00Z">
            <w:rPr>
              <w:ins w:id="1460" w:author="Lucas Chan" w:date="2016-01-31T18:51:00Z"/>
            </w:rPr>
          </w:rPrChange>
        </w:rPr>
      </w:pPr>
      <w:ins w:id="1461" w:author="Lucas Chan" w:date="2016-01-31T18:51:00Z">
        <w:r w:rsidRPr="00034770">
          <w:rPr>
            <w:rFonts w:asciiTheme="minorHAnsi" w:hAnsiTheme="minorHAnsi"/>
            <w:rPrChange w:id="1462" w:author="Lucas Chan" w:date="2016-02-15T01:06:00Z">
              <w:rPr/>
            </w:rPrChange>
          </w:rPr>
          <w:t xml:space="preserve">     We aim to create new customers as well as maintain current customers through a user friendly site design with intuitive navigation. Our site has to primarily accomplish three things: list information about our services in a visually appealing manner, direct the user to the appropriate information intuitively, and interact with the user to book lessons and rentals. </w:t>
        </w:r>
      </w:ins>
    </w:p>
    <w:p w14:paraId="59D9DCE0" w14:textId="77777777" w:rsidR="002D4FCF" w:rsidRPr="00034770" w:rsidRDefault="002D4FCF" w:rsidP="002D4FCF">
      <w:pPr>
        <w:contextualSpacing/>
        <w:jc w:val="both"/>
        <w:rPr>
          <w:ins w:id="1463" w:author="Lucas Chan" w:date="2016-01-31T18:51:00Z"/>
          <w:rFonts w:asciiTheme="minorHAnsi" w:hAnsiTheme="minorHAnsi"/>
          <w:rPrChange w:id="1464" w:author="Lucas Chan" w:date="2016-02-15T01:06:00Z">
            <w:rPr>
              <w:ins w:id="1465" w:author="Lucas Chan" w:date="2016-01-31T18:51:00Z"/>
            </w:rPr>
          </w:rPrChange>
        </w:rPr>
      </w:pPr>
    </w:p>
    <w:p w14:paraId="15FB6A66" w14:textId="77777777" w:rsidR="002D4FCF" w:rsidRPr="00034770" w:rsidRDefault="002D4FCF" w:rsidP="002D4FCF">
      <w:pPr>
        <w:pStyle w:val="Heading7"/>
        <w:rPr>
          <w:ins w:id="1466" w:author="Lucas Chan" w:date="2016-01-31T18:51:00Z"/>
          <w:rFonts w:asciiTheme="minorHAnsi" w:hAnsiTheme="minorHAnsi"/>
          <w:b/>
          <w:sz w:val="26"/>
          <w:szCs w:val="26"/>
          <w:rPrChange w:id="1467" w:author="Lucas Chan" w:date="2016-02-15T01:06:00Z">
            <w:rPr>
              <w:ins w:id="1468" w:author="Lucas Chan" w:date="2016-01-31T18:51:00Z"/>
              <w:b/>
              <w:sz w:val="26"/>
              <w:szCs w:val="26"/>
            </w:rPr>
          </w:rPrChange>
        </w:rPr>
      </w:pPr>
      <w:ins w:id="1469" w:author="Lucas Chan" w:date="2016-01-31T18:51:00Z">
        <w:r w:rsidRPr="00034770">
          <w:rPr>
            <w:rFonts w:asciiTheme="minorHAnsi" w:hAnsiTheme="minorHAnsi" w:cs="Arial"/>
            <w:b/>
            <w:i w:val="0"/>
            <w:sz w:val="26"/>
            <w:szCs w:val="26"/>
            <w:rPrChange w:id="1470" w:author="Lucas Chan" w:date="2016-02-15T01:06:00Z">
              <w:rPr>
                <w:rFonts w:ascii="Arial" w:hAnsi="Arial" w:cs="Arial"/>
                <w:b/>
                <w:i w:val="0"/>
                <w:sz w:val="26"/>
                <w:szCs w:val="26"/>
              </w:rPr>
            </w:rPrChange>
          </w:rPr>
          <w:t>Target Audience</w:t>
        </w:r>
      </w:ins>
    </w:p>
    <w:p w14:paraId="692D898B" w14:textId="77777777" w:rsidR="002D4FCF" w:rsidRPr="00034770" w:rsidRDefault="002D4FCF" w:rsidP="002D4FCF">
      <w:pPr>
        <w:contextualSpacing/>
        <w:jc w:val="both"/>
        <w:rPr>
          <w:ins w:id="1471" w:author="Lucas Chan" w:date="2016-01-31T18:51:00Z"/>
          <w:rFonts w:asciiTheme="minorHAnsi" w:hAnsiTheme="minorHAnsi"/>
          <w:rPrChange w:id="1472" w:author="Lucas Chan" w:date="2016-02-15T01:06:00Z">
            <w:rPr>
              <w:ins w:id="1473" w:author="Lucas Chan" w:date="2016-01-31T18:51:00Z"/>
            </w:rPr>
          </w:rPrChange>
        </w:rPr>
      </w:pPr>
      <w:ins w:id="1474" w:author="Lucas Chan" w:date="2016-01-31T18:51:00Z">
        <w:r w:rsidRPr="00034770">
          <w:rPr>
            <w:rFonts w:asciiTheme="minorHAnsi" w:hAnsiTheme="minorHAnsi"/>
            <w:rPrChange w:id="1475" w:author="Lucas Chan" w:date="2016-02-15T01:06:00Z">
              <w:rPr/>
            </w:rPrChange>
          </w:rPr>
          <w:t xml:space="preserve">     Our target audience is current and prospective skiers and riders. We also want to make the site easy to use for parents of young potential skiers/riders. The main age demographics are 18-35, both male and female, and to parents of skiing and riding students. </w:t>
        </w:r>
      </w:ins>
    </w:p>
    <w:p w14:paraId="13028612" w14:textId="77777777" w:rsidR="002D4FCF" w:rsidRPr="00034770" w:rsidRDefault="002D4FCF" w:rsidP="002D4FCF">
      <w:pPr>
        <w:jc w:val="both"/>
        <w:rPr>
          <w:ins w:id="1476" w:author="Lucas Chan" w:date="2016-01-31T18:51:00Z"/>
          <w:rFonts w:asciiTheme="minorHAnsi" w:hAnsiTheme="minorHAnsi"/>
          <w:rPrChange w:id="1477" w:author="Lucas Chan" w:date="2016-02-15T01:06:00Z">
            <w:rPr>
              <w:ins w:id="1478" w:author="Lucas Chan" w:date="2016-01-31T18:51:00Z"/>
            </w:rPr>
          </w:rPrChange>
        </w:rPr>
      </w:pPr>
    </w:p>
    <w:p w14:paraId="62DE1B95" w14:textId="77777777" w:rsidR="002D4FCF" w:rsidRPr="00034770" w:rsidRDefault="002D4FCF" w:rsidP="002D4FCF">
      <w:pPr>
        <w:pStyle w:val="Heading7"/>
        <w:rPr>
          <w:ins w:id="1479" w:author="Lucas Chan" w:date="2016-01-31T18:51:00Z"/>
          <w:rFonts w:asciiTheme="minorHAnsi" w:hAnsiTheme="minorHAnsi"/>
          <w:b/>
          <w:sz w:val="26"/>
          <w:szCs w:val="26"/>
          <w:rPrChange w:id="1480" w:author="Lucas Chan" w:date="2016-02-15T01:06:00Z">
            <w:rPr>
              <w:ins w:id="1481" w:author="Lucas Chan" w:date="2016-01-31T18:51:00Z"/>
              <w:b/>
              <w:sz w:val="26"/>
              <w:szCs w:val="26"/>
            </w:rPr>
          </w:rPrChange>
        </w:rPr>
      </w:pPr>
      <w:ins w:id="1482" w:author="Lucas Chan" w:date="2016-01-31T18:51:00Z">
        <w:r w:rsidRPr="00034770">
          <w:rPr>
            <w:rFonts w:asciiTheme="minorHAnsi" w:hAnsiTheme="minorHAnsi" w:cs="Arial"/>
            <w:b/>
            <w:i w:val="0"/>
            <w:sz w:val="26"/>
            <w:szCs w:val="26"/>
            <w:rPrChange w:id="1483" w:author="Lucas Chan" w:date="2016-02-15T01:06:00Z">
              <w:rPr>
                <w:rFonts w:ascii="Arial" w:hAnsi="Arial" w:cs="Arial"/>
                <w:b/>
                <w:i w:val="0"/>
                <w:sz w:val="26"/>
                <w:szCs w:val="26"/>
              </w:rPr>
            </w:rPrChange>
          </w:rPr>
          <w:lastRenderedPageBreak/>
          <w:t>Type of Content</w:t>
        </w:r>
      </w:ins>
    </w:p>
    <w:p w14:paraId="7DD5020F" w14:textId="77777777" w:rsidR="002D4FCF" w:rsidRPr="00034770" w:rsidRDefault="002D4FCF" w:rsidP="002D4FCF">
      <w:pPr>
        <w:contextualSpacing/>
        <w:jc w:val="both"/>
        <w:rPr>
          <w:ins w:id="1484" w:author="Lucas Chan" w:date="2016-01-31T18:51:00Z"/>
          <w:rFonts w:asciiTheme="minorHAnsi" w:hAnsiTheme="minorHAnsi"/>
          <w:rPrChange w:id="1485" w:author="Lucas Chan" w:date="2016-02-15T01:06:00Z">
            <w:rPr>
              <w:ins w:id="1486" w:author="Lucas Chan" w:date="2016-01-31T18:51:00Z"/>
            </w:rPr>
          </w:rPrChange>
        </w:rPr>
      </w:pPr>
      <w:ins w:id="1487" w:author="Lucas Chan" w:date="2016-01-31T18:51:00Z">
        <w:r w:rsidRPr="00034770">
          <w:rPr>
            <w:rFonts w:asciiTheme="minorHAnsi" w:hAnsiTheme="minorHAnsi"/>
            <w:rPrChange w:id="1488" w:author="Lucas Chan" w:date="2016-02-15T01:06:00Z">
              <w:rPr/>
            </w:rPrChange>
          </w:rPr>
          <w:t xml:space="preserve">     </w:t>
        </w:r>
        <w:proofErr w:type="spellStart"/>
        <w:r w:rsidRPr="00034770">
          <w:rPr>
            <w:rFonts w:asciiTheme="minorHAnsi" w:hAnsiTheme="minorHAnsi"/>
            <w:rPrChange w:id="1489" w:author="Lucas Chan" w:date="2016-02-15T01:06:00Z">
              <w:rPr/>
            </w:rPrChange>
          </w:rPr>
          <w:t>i</w:t>
        </w:r>
        <w:proofErr w:type="spellEnd"/>
        <w:r w:rsidRPr="00034770">
          <w:rPr>
            <w:rFonts w:asciiTheme="minorHAnsi" w:hAnsiTheme="minorHAnsi"/>
            <w:rPrChange w:id="1490" w:author="Lucas Chan" w:date="2016-02-15T01:06:00Z">
              <w:rPr/>
            </w:rPrChange>
          </w:rPr>
          <w:t>) Text content: Our text content will include information on services provided including price      details and product descriptions, contact details, and hours of operation.</w:t>
        </w:r>
      </w:ins>
    </w:p>
    <w:p w14:paraId="6FBCFEF8" w14:textId="77777777" w:rsidR="002D4FCF" w:rsidRPr="00034770" w:rsidRDefault="002D4FCF" w:rsidP="002D4FCF">
      <w:pPr>
        <w:jc w:val="both"/>
        <w:rPr>
          <w:ins w:id="1491" w:author="Lucas Chan" w:date="2016-01-31T18:51:00Z"/>
          <w:rFonts w:asciiTheme="minorHAnsi" w:hAnsiTheme="minorHAnsi"/>
          <w:rPrChange w:id="1492" w:author="Lucas Chan" w:date="2016-02-15T01:06:00Z">
            <w:rPr>
              <w:ins w:id="1493" w:author="Lucas Chan" w:date="2016-01-31T18:51:00Z"/>
            </w:rPr>
          </w:rPrChange>
        </w:rPr>
      </w:pPr>
      <w:ins w:id="1494" w:author="Lucas Chan" w:date="2016-01-31T18:51:00Z">
        <w:r w:rsidRPr="00034770">
          <w:rPr>
            <w:rFonts w:asciiTheme="minorHAnsi" w:hAnsiTheme="minorHAnsi"/>
            <w:rPrChange w:id="1495" w:author="Lucas Chan" w:date="2016-02-15T01:06:00Z">
              <w:rPr/>
            </w:rPrChange>
          </w:rPr>
          <w:t xml:space="preserve">     ii) Graphics content: A logo, banner, and page navigation graphics with a unified style and    </w:t>
        </w:r>
        <w:proofErr w:type="spellStart"/>
        <w:r w:rsidRPr="00034770">
          <w:rPr>
            <w:rFonts w:asciiTheme="minorHAnsi" w:hAnsiTheme="minorHAnsi"/>
            <w:rPrChange w:id="1496" w:author="Lucas Chan" w:date="2016-02-15T01:06:00Z">
              <w:rPr/>
            </w:rPrChange>
          </w:rPr>
          <w:t>colour</w:t>
        </w:r>
        <w:proofErr w:type="spellEnd"/>
        <w:r w:rsidRPr="00034770">
          <w:rPr>
            <w:rFonts w:asciiTheme="minorHAnsi" w:hAnsiTheme="minorHAnsi"/>
            <w:rPrChange w:id="1497" w:author="Lucas Chan" w:date="2016-02-15T01:06:00Z">
              <w:rPr/>
            </w:rPrChange>
          </w:rPr>
          <w:t xml:space="preserve"> scheme. </w:t>
        </w:r>
      </w:ins>
    </w:p>
    <w:p w14:paraId="408E644F" w14:textId="77777777" w:rsidR="002D4FCF" w:rsidRPr="00034770" w:rsidRDefault="002D4FCF" w:rsidP="002D4FCF">
      <w:pPr>
        <w:jc w:val="both"/>
        <w:rPr>
          <w:ins w:id="1498" w:author="Lucas Chan" w:date="2016-01-31T18:51:00Z"/>
          <w:rFonts w:asciiTheme="minorHAnsi" w:hAnsiTheme="minorHAnsi"/>
          <w:rPrChange w:id="1499" w:author="Lucas Chan" w:date="2016-02-15T01:06:00Z">
            <w:rPr>
              <w:ins w:id="1500" w:author="Lucas Chan" w:date="2016-01-31T18:51:00Z"/>
            </w:rPr>
          </w:rPrChange>
        </w:rPr>
      </w:pPr>
      <w:ins w:id="1501" w:author="Lucas Chan" w:date="2016-01-31T18:51:00Z">
        <w:r w:rsidRPr="00034770">
          <w:rPr>
            <w:rFonts w:asciiTheme="minorHAnsi" w:hAnsiTheme="minorHAnsi"/>
            <w:rPrChange w:id="1502" w:author="Lucas Chan" w:date="2016-02-15T01:06:00Z">
              <w:rPr/>
            </w:rPrChange>
          </w:rPr>
          <w:t xml:space="preserve">     iii) Media content: Photos of rental products, photos of lessons instructors, and </w:t>
        </w:r>
        <w:proofErr w:type="spellStart"/>
        <w:r w:rsidRPr="00034770">
          <w:rPr>
            <w:rFonts w:asciiTheme="minorHAnsi" w:hAnsiTheme="minorHAnsi"/>
            <w:rPrChange w:id="1503" w:author="Lucas Chan" w:date="2016-02-15T01:06:00Z">
              <w:rPr/>
            </w:rPrChange>
          </w:rPr>
          <w:t>flavour</w:t>
        </w:r>
        <w:proofErr w:type="spellEnd"/>
        <w:r w:rsidRPr="00034770">
          <w:rPr>
            <w:rFonts w:asciiTheme="minorHAnsi" w:hAnsiTheme="minorHAnsi"/>
            <w:rPrChange w:id="1504" w:author="Lucas Chan" w:date="2016-02-15T01:06:00Z">
              <w:rPr/>
            </w:rPrChange>
          </w:rPr>
          <w:t xml:space="preserve"> photos potentially for page background</w:t>
        </w:r>
      </w:ins>
    </w:p>
    <w:p w14:paraId="31AAFA0D" w14:textId="77777777" w:rsidR="002D4FCF" w:rsidRPr="00034770" w:rsidRDefault="002D4FCF" w:rsidP="002D4FCF">
      <w:pPr>
        <w:jc w:val="both"/>
        <w:rPr>
          <w:ins w:id="1505" w:author="Lucas Chan" w:date="2016-01-31T18:51:00Z"/>
          <w:rFonts w:asciiTheme="minorHAnsi" w:hAnsiTheme="minorHAnsi"/>
          <w:rPrChange w:id="1506" w:author="Lucas Chan" w:date="2016-02-15T01:06:00Z">
            <w:rPr>
              <w:ins w:id="1507" w:author="Lucas Chan" w:date="2016-01-31T18:51:00Z"/>
            </w:rPr>
          </w:rPrChange>
        </w:rPr>
      </w:pPr>
    </w:p>
    <w:p w14:paraId="074785EA" w14:textId="77777777" w:rsidR="002D4FCF" w:rsidRPr="00034770" w:rsidRDefault="002D4FCF" w:rsidP="002D4FCF">
      <w:pPr>
        <w:pStyle w:val="Heading7"/>
        <w:rPr>
          <w:ins w:id="1508" w:author="Lucas Chan" w:date="2016-01-31T18:51:00Z"/>
          <w:rFonts w:asciiTheme="minorHAnsi" w:hAnsiTheme="minorHAnsi"/>
          <w:b/>
          <w:sz w:val="26"/>
          <w:szCs w:val="26"/>
          <w:rPrChange w:id="1509" w:author="Lucas Chan" w:date="2016-02-15T01:06:00Z">
            <w:rPr>
              <w:ins w:id="1510" w:author="Lucas Chan" w:date="2016-01-31T18:51:00Z"/>
              <w:b/>
              <w:sz w:val="26"/>
              <w:szCs w:val="26"/>
            </w:rPr>
          </w:rPrChange>
        </w:rPr>
      </w:pPr>
      <w:ins w:id="1511" w:author="Lucas Chan" w:date="2016-01-31T18:51:00Z">
        <w:r w:rsidRPr="00034770">
          <w:rPr>
            <w:rFonts w:asciiTheme="minorHAnsi" w:hAnsiTheme="minorHAnsi" w:cs="Arial"/>
            <w:b/>
            <w:i w:val="0"/>
            <w:sz w:val="26"/>
            <w:szCs w:val="26"/>
            <w:rPrChange w:id="1512" w:author="Lucas Chan" w:date="2016-02-15T01:06:00Z">
              <w:rPr>
                <w:rFonts w:ascii="Arial" w:hAnsi="Arial" w:cs="Arial"/>
                <w:b/>
                <w:i w:val="0"/>
                <w:sz w:val="26"/>
                <w:szCs w:val="26"/>
              </w:rPr>
            </w:rPrChange>
          </w:rPr>
          <w:t>Success Factors</w:t>
        </w:r>
      </w:ins>
    </w:p>
    <w:p w14:paraId="5DE91688" w14:textId="77777777" w:rsidR="002D4FCF" w:rsidRPr="00034770" w:rsidRDefault="002D4FCF" w:rsidP="002D4FCF">
      <w:pPr>
        <w:contextualSpacing/>
        <w:jc w:val="both"/>
        <w:rPr>
          <w:ins w:id="1513" w:author="Lucas Chan" w:date="2016-01-31T18:51:00Z"/>
          <w:rFonts w:asciiTheme="minorHAnsi" w:hAnsiTheme="minorHAnsi"/>
          <w:rPrChange w:id="1514" w:author="Lucas Chan" w:date="2016-02-15T01:06:00Z">
            <w:rPr>
              <w:ins w:id="1515" w:author="Lucas Chan" w:date="2016-01-31T18:51:00Z"/>
            </w:rPr>
          </w:rPrChange>
        </w:rPr>
      </w:pPr>
      <w:ins w:id="1516" w:author="Lucas Chan" w:date="2016-01-31T18:51:00Z">
        <w:r w:rsidRPr="00034770">
          <w:rPr>
            <w:rFonts w:asciiTheme="minorHAnsi" w:hAnsiTheme="minorHAnsi"/>
            <w:rPrChange w:id="1517" w:author="Lucas Chan" w:date="2016-02-15T01:06:00Z">
              <w:rPr/>
            </w:rPrChange>
          </w:rPr>
          <w:t xml:space="preserve">     Some of the success factors for our site will be: ease of use and navigation for the user (If a user wants a specific service they are easily and quickly able to find it), ability to retain customers and upsell services, visual appeal, and effectively handle service scheduling in terms of server side processing.</w:t>
        </w:r>
      </w:ins>
    </w:p>
    <w:p w14:paraId="521245E8" w14:textId="77777777" w:rsidR="002D4FCF" w:rsidRPr="00034770" w:rsidRDefault="002D4FCF" w:rsidP="002D4FCF">
      <w:pPr>
        <w:contextualSpacing/>
        <w:jc w:val="both"/>
        <w:rPr>
          <w:ins w:id="1518" w:author="Lucas Chan" w:date="2016-01-31T18:51:00Z"/>
          <w:rFonts w:asciiTheme="minorHAnsi" w:hAnsiTheme="minorHAnsi"/>
          <w:rPrChange w:id="1519" w:author="Lucas Chan" w:date="2016-02-15T01:06:00Z">
            <w:rPr>
              <w:ins w:id="1520" w:author="Lucas Chan" w:date="2016-01-31T18:51:00Z"/>
            </w:rPr>
          </w:rPrChange>
        </w:rPr>
      </w:pPr>
    </w:p>
    <w:p w14:paraId="2210C1B4" w14:textId="77777777" w:rsidR="002D4FCF" w:rsidRPr="00034770" w:rsidRDefault="002D4FCF" w:rsidP="002D4FCF">
      <w:pPr>
        <w:pStyle w:val="Heading7"/>
        <w:rPr>
          <w:ins w:id="1521" w:author="Lucas Chan" w:date="2016-01-31T18:51:00Z"/>
          <w:rFonts w:asciiTheme="minorHAnsi" w:hAnsiTheme="minorHAnsi"/>
          <w:b/>
          <w:sz w:val="26"/>
          <w:szCs w:val="26"/>
          <w:rPrChange w:id="1522" w:author="Lucas Chan" w:date="2016-02-15T01:06:00Z">
            <w:rPr>
              <w:ins w:id="1523" w:author="Lucas Chan" w:date="2016-01-31T18:51:00Z"/>
              <w:b/>
              <w:sz w:val="26"/>
              <w:szCs w:val="26"/>
            </w:rPr>
          </w:rPrChange>
        </w:rPr>
      </w:pPr>
      <w:ins w:id="1524" w:author="Lucas Chan" w:date="2016-01-31T18:51:00Z">
        <w:r w:rsidRPr="00034770">
          <w:rPr>
            <w:rFonts w:asciiTheme="minorHAnsi" w:hAnsiTheme="minorHAnsi" w:cs="Arial"/>
            <w:b/>
            <w:i w:val="0"/>
            <w:sz w:val="26"/>
            <w:szCs w:val="26"/>
            <w:rPrChange w:id="1525" w:author="Lucas Chan" w:date="2016-02-15T01:06:00Z">
              <w:rPr>
                <w:rFonts w:ascii="Arial" w:hAnsi="Arial" w:cs="Arial"/>
                <w:b/>
                <w:i w:val="0"/>
                <w:sz w:val="26"/>
                <w:szCs w:val="26"/>
              </w:rPr>
            </w:rPrChange>
          </w:rPr>
          <w:t>Two Similar Sites</w:t>
        </w:r>
      </w:ins>
    </w:p>
    <w:p w14:paraId="77E3E9DC" w14:textId="77777777" w:rsidR="002D4FCF" w:rsidRPr="00034770" w:rsidRDefault="002D4FCF" w:rsidP="002D4FCF">
      <w:pPr>
        <w:contextualSpacing/>
        <w:jc w:val="both"/>
        <w:rPr>
          <w:ins w:id="1526" w:author="Lucas Chan" w:date="2016-01-31T18:51:00Z"/>
          <w:rFonts w:asciiTheme="minorHAnsi" w:hAnsiTheme="minorHAnsi"/>
          <w:rPrChange w:id="1527" w:author="Lucas Chan" w:date="2016-02-15T01:06:00Z">
            <w:rPr>
              <w:ins w:id="1528" w:author="Lucas Chan" w:date="2016-01-31T18:51:00Z"/>
            </w:rPr>
          </w:rPrChange>
        </w:rPr>
      </w:pPr>
      <w:ins w:id="1529" w:author="Lucas Chan" w:date="2016-01-31T18:51:00Z">
        <w:r w:rsidRPr="00034770">
          <w:rPr>
            <w:rFonts w:asciiTheme="minorHAnsi" w:hAnsiTheme="minorHAnsi"/>
            <w:rPrChange w:id="1530" w:author="Lucas Chan" w:date="2016-02-15T01:06:00Z">
              <w:rPr/>
            </w:rPrChange>
          </w:rPr>
          <w:t xml:space="preserve">     </w:t>
        </w:r>
        <w:proofErr w:type="spellStart"/>
        <w:r w:rsidRPr="00034770">
          <w:rPr>
            <w:rFonts w:asciiTheme="minorHAnsi" w:hAnsiTheme="minorHAnsi"/>
            <w:rPrChange w:id="1531" w:author="Lucas Chan" w:date="2016-02-15T01:06:00Z">
              <w:rPr/>
            </w:rPrChange>
          </w:rPr>
          <w:t>i</w:t>
        </w:r>
        <w:proofErr w:type="spellEnd"/>
        <w:r w:rsidRPr="00034770">
          <w:rPr>
            <w:rFonts w:asciiTheme="minorHAnsi" w:hAnsiTheme="minorHAnsi"/>
            <w:rPrChange w:id="1532" w:author="Lucas Chan" w:date="2016-02-15T01:06:00Z">
              <w:rPr/>
            </w:rPrChange>
          </w:rPr>
          <w:t xml:space="preserve">) </w:t>
        </w:r>
        <w:r w:rsidRPr="00034770">
          <w:rPr>
            <w:rFonts w:asciiTheme="minorHAnsi" w:hAnsiTheme="minorHAnsi"/>
            <w:i/>
            <w:rPrChange w:id="1533" w:author="Lucas Chan" w:date="2016-02-15T01:06:00Z">
              <w:rPr>
                <w:i/>
              </w:rPr>
            </w:rPrChange>
          </w:rPr>
          <w:t>North Shore Ski and Board</w:t>
        </w:r>
        <w:r w:rsidRPr="00034770">
          <w:rPr>
            <w:rFonts w:asciiTheme="minorHAnsi" w:hAnsiTheme="minorHAnsi"/>
            <w:rPrChange w:id="1534" w:author="Lucas Chan" w:date="2016-02-15T01:06:00Z">
              <w:rPr/>
            </w:rPrChange>
          </w:rPr>
          <w:t xml:space="preserve"> (</w:t>
        </w:r>
        <w:r w:rsidRPr="00034770">
          <w:rPr>
            <w:rFonts w:asciiTheme="minorHAnsi" w:hAnsiTheme="minorHAnsi"/>
            <w:rPrChange w:id="1535" w:author="Lucas Chan" w:date="2016-02-15T01:06:00Z">
              <w:rPr/>
            </w:rPrChange>
          </w:rPr>
          <w:fldChar w:fldCharType="begin"/>
        </w:r>
        <w:r w:rsidRPr="00034770">
          <w:rPr>
            <w:rFonts w:asciiTheme="minorHAnsi" w:hAnsiTheme="minorHAnsi"/>
            <w:rPrChange w:id="1536" w:author="Lucas Chan" w:date="2016-02-15T01:06:00Z">
              <w:rPr/>
            </w:rPrChange>
          </w:rPr>
          <w:instrText xml:space="preserve"> HYPERLINK "http://northshoreskiandboard.com/nsstore/" \h </w:instrText>
        </w:r>
        <w:r w:rsidRPr="00034770">
          <w:rPr>
            <w:rFonts w:asciiTheme="minorHAnsi" w:hAnsiTheme="minorHAnsi"/>
            <w:rPrChange w:id="1537" w:author="Lucas Chan" w:date="2016-02-15T01:06:00Z">
              <w:rPr/>
            </w:rPrChange>
          </w:rPr>
          <w:fldChar w:fldCharType="separate"/>
        </w:r>
        <w:r w:rsidRPr="00034770">
          <w:rPr>
            <w:rFonts w:asciiTheme="minorHAnsi" w:hAnsiTheme="minorHAnsi"/>
            <w:color w:val="1155CC"/>
            <w:u w:val="single"/>
            <w:rPrChange w:id="1538" w:author="Lucas Chan" w:date="2016-02-15T01:06:00Z">
              <w:rPr>
                <w:color w:val="1155CC"/>
                <w:u w:val="single"/>
              </w:rPr>
            </w:rPrChange>
          </w:rPr>
          <w:t>http://northshoreskiandboard.com/nsstore/</w:t>
        </w:r>
        <w:r w:rsidRPr="00034770">
          <w:rPr>
            <w:rFonts w:asciiTheme="minorHAnsi" w:hAnsiTheme="minorHAnsi"/>
            <w:color w:val="1155CC"/>
            <w:u w:val="single"/>
            <w:rPrChange w:id="1539" w:author="Lucas Chan" w:date="2016-02-15T01:06:00Z">
              <w:rPr>
                <w:color w:val="1155CC"/>
                <w:u w:val="single"/>
              </w:rPr>
            </w:rPrChange>
          </w:rPr>
          <w:fldChar w:fldCharType="end"/>
        </w:r>
        <w:r w:rsidRPr="00034770">
          <w:rPr>
            <w:rFonts w:asciiTheme="minorHAnsi" w:hAnsiTheme="minorHAnsi"/>
            <w:rPrChange w:id="1540" w:author="Lucas Chan" w:date="2016-02-15T01:06:00Z">
              <w:rPr/>
            </w:rPrChange>
          </w:rPr>
          <w:t>): Cluttered navigation which we would try to avoid, tons of information being thrown at the user all on the home page, which can sometimes be easy to miss. We hope to avoid some of these problems by reducing the amount of information on the homepage and distributing it through streamlined navigation.</w:t>
        </w:r>
      </w:ins>
    </w:p>
    <w:p w14:paraId="7D8F8418" w14:textId="77777777" w:rsidR="002D4FCF" w:rsidRPr="00034770" w:rsidRDefault="002D4FCF" w:rsidP="002D4FCF">
      <w:pPr>
        <w:jc w:val="both"/>
        <w:rPr>
          <w:ins w:id="1541" w:author="Lucas Chan" w:date="2016-01-31T18:51:00Z"/>
          <w:rFonts w:asciiTheme="minorHAnsi" w:hAnsiTheme="minorHAnsi"/>
          <w:rPrChange w:id="1542" w:author="Lucas Chan" w:date="2016-02-15T01:06:00Z">
            <w:rPr>
              <w:ins w:id="1543" w:author="Lucas Chan" w:date="2016-01-31T18:51:00Z"/>
            </w:rPr>
          </w:rPrChange>
        </w:rPr>
      </w:pPr>
      <w:ins w:id="1544" w:author="Lucas Chan" w:date="2016-01-31T18:51:00Z">
        <w:r w:rsidRPr="00034770">
          <w:rPr>
            <w:rFonts w:asciiTheme="minorHAnsi" w:hAnsiTheme="minorHAnsi"/>
            <w:rPrChange w:id="1545" w:author="Lucas Chan" w:date="2016-02-15T01:06:00Z">
              <w:rPr/>
            </w:rPrChange>
          </w:rPr>
          <w:t xml:space="preserve">     ii) </w:t>
        </w:r>
        <w:r w:rsidRPr="00034770">
          <w:rPr>
            <w:rFonts w:asciiTheme="minorHAnsi" w:hAnsiTheme="minorHAnsi"/>
            <w:i/>
            <w:rPrChange w:id="1546" w:author="Lucas Chan" w:date="2016-02-15T01:06:00Z">
              <w:rPr>
                <w:i/>
              </w:rPr>
            </w:rPrChange>
          </w:rPr>
          <w:t>Crystal Glide Ski Board Service</w:t>
        </w:r>
        <w:r w:rsidRPr="00034770">
          <w:rPr>
            <w:rFonts w:asciiTheme="minorHAnsi" w:hAnsiTheme="minorHAnsi"/>
            <w:rPrChange w:id="1547" w:author="Lucas Chan" w:date="2016-02-15T01:06:00Z">
              <w:rPr/>
            </w:rPrChange>
          </w:rPr>
          <w:t xml:space="preserve"> (</w:t>
        </w:r>
        <w:r w:rsidRPr="00034770">
          <w:rPr>
            <w:rFonts w:asciiTheme="minorHAnsi" w:hAnsiTheme="minorHAnsi"/>
            <w:rPrChange w:id="1548" w:author="Lucas Chan" w:date="2016-02-15T01:06:00Z">
              <w:rPr/>
            </w:rPrChange>
          </w:rPr>
          <w:fldChar w:fldCharType="begin"/>
        </w:r>
        <w:r w:rsidRPr="00034770">
          <w:rPr>
            <w:rFonts w:asciiTheme="minorHAnsi" w:hAnsiTheme="minorHAnsi"/>
            <w:rPrChange w:id="1549" w:author="Lucas Chan" w:date="2016-02-15T01:06:00Z">
              <w:rPr/>
            </w:rPrChange>
          </w:rPr>
          <w:instrText xml:space="preserve"> HYPERLINK "http://www.crystalglide.ca/" \h </w:instrText>
        </w:r>
        <w:r w:rsidRPr="00034770">
          <w:rPr>
            <w:rFonts w:asciiTheme="minorHAnsi" w:hAnsiTheme="minorHAnsi"/>
            <w:rPrChange w:id="1550" w:author="Lucas Chan" w:date="2016-02-15T01:06:00Z">
              <w:rPr/>
            </w:rPrChange>
          </w:rPr>
          <w:fldChar w:fldCharType="separate"/>
        </w:r>
        <w:r w:rsidRPr="00034770">
          <w:rPr>
            <w:rFonts w:asciiTheme="minorHAnsi" w:hAnsiTheme="minorHAnsi"/>
            <w:color w:val="1155CC"/>
            <w:u w:val="single"/>
            <w:rPrChange w:id="1551" w:author="Lucas Chan" w:date="2016-02-15T01:06:00Z">
              <w:rPr>
                <w:color w:val="1155CC"/>
                <w:u w:val="single"/>
              </w:rPr>
            </w:rPrChange>
          </w:rPr>
          <w:t>http://www.crystalglide.ca/</w:t>
        </w:r>
        <w:r w:rsidRPr="00034770">
          <w:rPr>
            <w:rFonts w:asciiTheme="minorHAnsi" w:hAnsiTheme="minorHAnsi"/>
            <w:color w:val="1155CC"/>
            <w:u w:val="single"/>
            <w:rPrChange w:id="1552" w:author="Lucas Chan" w:date="2016-02-15T01:06:00Z">
              <w:rPr>
                <w:color w:val="1155CC"/>
                <w:u w:val="single"/>
              </w:rPr>
            </w:rPrChange>
          </w:rPr>
          <w:fldChar w:fldCharType="end"/>
        </w:r>
        <w:r w:rsidRPr="00034770">
          <w:rPr>
            <w:rFonts w:asciiTheme="minorHAnsi" w:hAnsiTheme="minorHAnsi"/>
            <w:rPrChange w:id="1553" w:author="Lucas Chan" w:date="2016-02-15T01:06:00Z">
              <w:rPr/>
            </w:rPrChange>
          </w:rPr>
          <w:t xml:space="preserve">): Messy layout that is visually unappealing, and the background and font clash together. The similar </w:t>
        </w:r>
        <w:proofErr w:type="spellStart"/>
        <w:r w:rsidRPr="00034770">
          <w:rPr>
            <w:rFonts w:asciiTheme="minorHAnsi" w:hAnsiTheme="minorHAnsi"/>
            <w:rPrChange w:id="1554" w:author="Lucas Chan" w:date="2016-02-15T01:06:00Z">
              <w:rPr/>
            </w:rPrChange>
          </w:rPr>
          <w:t>colour</w:t>
        </w:r>
        <w:proofErr w:type="spellEnd"/>
        <w:r w:rsidRPr="00034770">
          <w:rPr>
            <w:rFonts w:asciiTheme="minorHAnsi" w:hAnsiTheme="minorHAnsi"/>
            <w:rPrChange w:id="1555" w:author="Lucas Chan" w:date="2016-02-15T01:06:00Z">
              <w:rPr/>
            </w:rPrChange>
          </w:rPr>
          <w:t xml:space="preserve"> scale makes it hard to read the text, and reading the text is very unwelcoming. We will not be running into this problem since we are using colors that will stand out and be clear. The layout of the site is also very narrow, causing most of the content to be compressed together in the middle of the site, as well as creating a very cramped feeling layout. We are going to try to plan our website to feel spacious so it feels more inviting and is more inviting to our users.</w:t>
        </w:r>
      </w:ins>
    </w:p>
    <w:p w14:paraId="05CB9192" w14:textId="77777777" w:rsidR="002D4FCF" w:rsidRPr="00034770" w:rsidRDefault="002D4FCF" w:rsidP="002D4FCF">
      <w:pPr>
        <w:jc w:val="both"/>
        <w:rPr>
          <w:ins w:id="1556" w:author="Lucas Chan" w:date="2016-01-31T18:51:00Z"/>
          <w:rFonts w:asciiTheme="minorHAnsi" w:hAnsiTheme="minorHAnsi"/>
          <w:rPrChange w:id="1557" w:author="Lucas Chan" w:date="2016-02-15T01:06:00Z">
            <w:rPr>
              <w:ins w:id="1558" w:author="Lucas Chan" w:date="2016-01-31T18:51:00Z"/>
            </w:rPr>
          </w:rPrChange>
        </w:rPr>
      </w:pPr>
    </w:p>
    <w:p w14:paraId="6D9C4376" w14:textId="77777777" w:rsidR="002D4FCF" w:rsidRPr="00034770" w:rsidRDefault="002D4FCF" w:rsidP="002D4FCF">
      <w:pPr>
        <w:pStyle w:val="Heading7"/>
        <w:rPr>
          <w:ins w:id="1559" w:author="Lucas Chan" w:date="2016-01-31T18:51:00Z"/>
          <w:rFonts w:asciiTheme="minorHAnsi" w:hAnsiTheme="minorHAnsi"/>
          <w:b/>
          <w:sz w:val="26"/>
          <w:szCs w:val="26"/>
          <w:rPrChange w:id="1560" w:author="Lucas Chan" w:date="2016-02-15T01:06:00Z">
            <w:rPr>
              <w:ins w:id="1561" w:author="Lucas Chan" w:date="2016-01-31T18:51:00Z"/>
              <w:b/>
              <w:sz w:val="26"/>
              <w:szCs w:val="26"/>
            </w:rPr>
          </w:rPrChange>
        </w:rPr>
      </w:pPr>
      <w:ins w:id="1562" w:author="Lucas Chan" w:date="2016-01-31T18:51:00Z">
        <w:r w:rsidRPr="00034770">
          <w:rPr>
            <w:rFonts w:asciiTheme="minorHAnsi" w:hAnsiTheme="minorHAnsi" w:cs="Arial"/>
            <w:b/>
            <w:i w:val="0"/>
            <w:sz w:val="26"/>
            <w:szCs w:val="26"/>
            <w:rPrChange w:id="1563" w:author="Lucas Chan" w:date="2016-02-15T01:06:00Z">
              <w:rPr>
                <w:rFonts w:ascii="Arial" w:hAnsi="Arial" w:cs="Arial"/>
                <w:b/>
                <w:i w:val="0"/>
                <w:sz w:val="26"/>
                <w:szCs w:val="26"/>
              </w:rPr>
            </w:rPrChange>
          </w:rPr>
          <w:t>Functional Requirements</w:t>
        </w:r>
      </w:ins>
    </w:p>
    <w:p w14:paraId="1ED4F344" w14:textId="77777777" w:rsidR="002D4FCF" w:rsidRPr="00034770" w:rsidRDefault="002D4FCF" w:rsidP="002D4FCF">
      <w:pPr>
        <w:jc w:val="both"/>
        <w:rPr>
          <w:ins w:id="1564" w:author="Lucas Chan" w:date="2016-01-31T18:51:00Z"/>
          <w:rFonts w:asciiTheme="minorHAnsi" w:hAnsiTheme="minorHAnsi"/>
          <w:rPrChange w:id="1565" w:author="Lucas Chan" w:date="2016-02-15T01:06:00Z">
            <w:rPr>
              <w:ins w:id="1566" w:author="Lucas Chan" w:date="2016-01-31T18:51:00Z"/>
            </w:rPr>
          </w:rPrChange>
        </w:rPr>
      </w:pPr>
      <w:ins w:id="1567" w:author="Lucas Chan" w:date="2016-01-31T18:51:00Z">
        <w:r w:rsidRPr="00034770">
          <w:rPr>
            <w:rFonts w:asciiTheme="minorHAnsi" w:hAnsiTheme="minorHAnsi"/>
            <w:rPrChange w:id="1568" w:author="Lucas Chan" w:date="2016-02-15T01:06:00Z">
              <w:rPr/>
            </w:rPrChange>
          </w:rPr>
          <w:t xml:space="preserve">     Our user submitted content page will be a booking page for a lesson service which our site will offer. The user will be prompted to create an account and that account will be used to track booking times, types, and locations of lessons. Every page will have a “My Account” tab with account options and Login/Logout options. The booking page will take input from the user (desired times) and return with lesson time suggestions based on a given availability which the administrator can set. The user will also have other criteria such as “instructor” or “location”. We will also create a photo glossary of rental products and packages.</w:t>
        </w:r>
      </w:ins>
    </w:p>
    <w:p w14:paraId="6A8532AB" w14:textId="77777777" w:rsidR="002D4FCF" w:rsidRPr="00034770" w:rsidRDefault="002D4FCF" w:rsidP="002D4FCF">
      <w:pPr>
        <w:jc w:val="both"/>
        <w:rPr>
          <w:ins w:id="1569" w:author="Lucas Chan" w:date="2016-01-31T18:51:00Z"/>
          <w:rFonts w:asciiTheme="minorHAnsi" w:hAnsiTheme="minorHAnsi"/>
          <w:rPrChange w:id="1570" w:author="Lucas Chan" w:date="2016-02-15T01:06:00Z">
            <w:rPr>
              <w:ins w:id="1571" w:author="Lucas Chan" w:date="2016-01-31T18:51:00Z"/>
            </w:rPr>
          </w:rPrChange>
        </w:rPr>
      </w:pPr>
    </w:p>
    <w:p w14:paraId="12F5C874" w14:textId="77777777" w:rsidR="002D4FCF" w:rsidRPr="00034770" w:rsidRDefault="002D4FCF" w:rsidP="002D4FCF">
      <w:pPr>
        <w:pStyle w:val="Heading7"/>
        <w:rPr>
          <w:ins w:id="1572" w:author="Lucas Chan" w:date="2016-01-31T18:51:00Z"/>
          <w:rFonts w:asciiTheme="minorHAnsi" w:hAnsiTheme="minorHAnsi"/>
          <w:b/>
          <w:sz w:val="26"/>
          <w:szCs w:val="26"/>
          <w:rPrChange w:id="1573" w:author="Lucas Chan" w:date="2016-02-15T01:06:00Z">
            <w:rPr>
              <w:ins w:id="1574" w:author="Lucas Chan" w:date="2016-01-31T18:51:00Z"/>
              <w:b/>
              <w:sz w:val="26"/>
              <w:szCs w:val="26"/>
            </w:rPr>
          </w:rPrChange>
        </w:rPr>
      </w:pPr>
      <w:proofErr w:type="spellStart"/>
      <w:ins w:id="1575" w:author="Lucas Chan" w:date="2016-01-31T18:51:00Z">
        <w:r w:rsidRPr="00034770">
          <w:rPr>
            <w:rFonts w:asciiTheme="minorHAnsi" w:hAnsiTheme="minorHAnsi" w:cs="Arial"/>
            <w:b/>
            <w:i w:val="0"/>
            <w:sz w:val="26"/>
            <w:szCs w:val="26"/>
            <w:rPrChange w:id="1576" w:author="Lucas Chan" w:date="2016-02-15T01:06:00Z">
              <w:rPr>
                <w:rFonts w:ascii="Arial" w:hAnsi="Arial" w:cs="Arial"/>
                <w:b/>
                <w:i w:val="0"/>
                <w:sz w:val="26"/>
                <w:szCs w:val="26"/>
              </w:rPr>
            </w:rPrChange>
          </w:rPr>
          <w:t>Workplan</w:t>
        </w:r>
        <w:proofErr w:type="spellEnd"/>
      </w:ins>
    </w:p>
    <w:p w14:paraId="7A17C70E" w14:textId="5259C569" w:rsidR="002D4FCF" w:rsidRPr="00034770" w:rsidRDefault="002D4FCF" w:rsidP="002D4FCF">
      <w:pPr>
        <w:jc w:val="both"/>
        <w:rPr>
          <w:ins w:id="1577" w:author="Lucas Chan" w:date="2016-01-31T18:51:00Z"/>
          <w:rFonts w:asciiTheme="minorHAnsi" w:hAnsiTheme="minorHAnsi"/>
          <w:rPrChange w:id="1578" w:author="Lucas Chan" w:date="2016-02-15T01:06:00Z">
            <w:rPr>
              <w:ins w:id="1579" w:author="Lucas Chan" w:date="2016-01-31T18:51:00Z"/>
            </w:rPr>
          </w:rPrChange>
        </w:rPr>
      </w:pPr>
      <w:ins w:id="1580" w:author="Lucas Chan" w:date="2016-01-31T18:51:00Z">
        <w:r w:rsidRPr="00034770">
          <w:rPr>
            <w:rFonts w:asciiTheme="minorHAnsi" w:hAnsiTheme="minorHAnsi"/>
            <w:rPrChange w:id="1581" w:author="Lucas Chan" w:date="2016-02-15T01:06:00Z">
              <w:rPr/>
            </w:rPrChange>
          </w:rPr>
          <w:t xml:space="preserve">     We plan to meet in person to flesh out expectations and major decisions. During these in person meeting, we will divide work between the members with the objective of having each of the project milestones completed well in advance of the deadline. We will generally be meeting Monday-Friday before, after or between classes as each of our work schedules are different. We aim to be proactive </w:t>
        </w:r>
        <w:r w:rsidRPr="00034770">
          <w:rPr>
            <w:rFonts w:asciiTheme="minorHAnsi" w:hAnsiTheme="minorHAnsi"/>
            <w:rPrChange w:id="1582" w:author="Lucas Chan" w:date="2016-02-15T01:06:00Z">
              <w:rPr/>
            </w:rPrChange>
          </w:rPr>
          <w:lastRenderedPageBreak/>
          <w:t>about deadlines and finish each of the milestones in advance of their due-dates. As we will be learning the prerequisite skills for each deadline throughout the term, our project will allow us to practice the skills we are learning in labs. The work will be divided equally with emphasis on playing to each of our skills. Once we figure out who is good at each of the required tasks, we will decide specifically who will be responsible for which part of the site. We, of course, would like to play to our strengths, but we will also try to ensure no one feels that they have to contribute an undue amount of work.</w:t>
        </w:r>
      </w:ins>
      <w:ins w:id="1583" w:author="Delan Elliot" w:date="2016-01-31T19:22:00Z">
        <w:r w:rsidR="00385A99" w:rsidRPr="00034770">
          <w:rPr>
            <w:rFonts w:asciiTheme="minorHAnsi" w:hAnsiTheme="minorHAnsi"/>
            <w:rPrChange w:id="1584" w:author="Lucas Chan" w:date="2016-02-15T01:06:00Z">
              <w:rPr/>
            </w:rPrChange>
          </w:rPr>
          <w:t xml:space="preserve"> We will be setting up a GitHub repository to keep track of all changes, and potentially using WebMatrix as well.</w:t>
        </w:r>
      </w:ins>
    </w:p>
    <w:p w14:paraId="5CD0F7F2" w14:textId="2CB3A49C" w:rsidR="002D4FCF" w:rsidRPr="00034770" w:rsidRDefault="002D4FCF">
      <w:pPr>
        <w:jc w:val="both"/>
        <w:rPr>
          <w:rFonts w:asciiTheme="minorHAnsi" w:hAnsiTheme="minorHAnsi"/>
          <w:rPrChange w:id="1585" w:author="Lucas Chan" w:date="2016-02-15T01:06:00Z">
            <w:rPr/>
          </w:rPrChange>
        </w:rPr>
      </w:pPr>
    </w:p>
    <w:sectPr w:rsidR="002D4FCF" w:rsidRPr="0003477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맑은 고딕">
    <w:charset w:val="81"/>
    <w:family w:val="auto"/>
    <w:pitch w:val="variable"/>
    <w:sig w:usb0="9000002F" w:usb1="29D77CFB" w:usb2="00000012" w:usb3="00000000" w:csb0="00080001"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6A6739DB"/>
    <w:multiLevelType w:val="multilevel"/>
    <w:tmpl w:val="78142A20"/>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as Chan">
    <w15:presenceInfo w15:providerId="None" w15:userId="Lucas Chan"/>
  </w15:person>
  <w15:person w15:author="Jim Ko">
    <w15:presenceInfo w15:providerId="Windows Live" w15:userId="c9c6a54cc9f14f13"/>
  </w15:person>
  <w15:person w15:author="Delan Elliot">
    <w15:presenceInfo w15:providerId="Windows Live" w15:userId="d477ed7d1c6d35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B9E"/>
    <w:rsid w:val="00034770"/>
    <w:rsid w:val="0025797B"/>
    <w:rsid w:val="002D4FCF"/>
    <w:rsid w:val="00385A99"/>
    <w:rsid w:val="005A60D6"/>
    <w:rsid w:val="005C3AAE"/>
    <w:rsid w:val="006550DA"/>
    <w:rsid w:val="00676B9E"/>
    <w:rsid w:val="006E5C4E"/>
    <w:rsid w:val="007836F1"/>
    <w:rsid w:val="009E602E"/>
    <w:rsid w:val="00AF35BD"/>
    <w:rsid w:val="00C215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1B357"/>
  <w15:docId w15:val="{212152E4-593F-47D6-B90F-BD7EF0D75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ko-KR"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9E602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contextualSpacing/>
    </w:pPr>
    <w:rPr>
      <w:sz w:val="52"/>
      <w:szCs w:val="52"/>
    </w:rPr>
  </w:style>
  <w:style w:type="paragraph" w:styleId="Subtitle">
    <w:name w:val="Subtitle"/>
    <w:basedOn w:val="Normal"/>
    <w:next w:val="Normal"/>
    <w:link w:val="SubtitleChar"/>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5C3AA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AAE"/>
    <w:rPr>
      <w:rFonts w:ascii="Segoe UI" w:hAnsi="Segoe UI" w:cs="Segoe UI"/>
      <w:sz w:val="18"/>
      <w:szCs w:val="18"/>
    </w:rPr>
  </w:style>
  <w:style w:type="character" w:customStyle="1" w:styleId="Heading7Char">
    <w:name w:val="Heading 7 Char"/>
    <w:basedOn w:val="DefaultParagraphFont"/>
    <w:link w:val="Heading7"/>
    <w:uiPriority w:val="9"/>
    <w:rsid w:val="009E602E"/>
    <w:rPr>
      <w:rFonts w:asciiTheme="majorHAnsi" w:eastAsiaTheme="majorEastAsia" w:hAnsiTheme="majorHAnsi" w:cstheme="majorBidi"/>
      <w:i/>
      <w:iCs/>
      <w:color w:val="1F4D78" w:themeColor="accent1" w:themeShade="7F"/>
    </w:rPr>
  </w:style>
  <w:style w:type="character" w:customStyle="1" w:styleId="TitleChar">
    <w:name w:val="Title Char"/>
    <w:basedOn w:val="DefaultParagraphFont"/>
    <w:link w:val="Title"/>
    <w:uiPriority w:val="10"/>
    <w:rsid w:val="007836F1"/>
    <w:rPr>
      <w:sz w:val="52"/>
      <w:szCs w:val="52"/>
    </w:rPr>
  </w:style>
  <w:style w:type="paragraph" w:styleId="ListParagraph">
    <w:name w:val="List Paragraph"/>
    <w:basedOn w:val="Normal"/>
    <w:uiPriority w:val="34"/>
    <w:qFormat/>
    <w:rsid w:val="00034770"/>
    <w:pPr>
      <w:spacing w:after="200"/>
      <w:ind w:left="720"/>
      <w:contextualSpacing/>
    </w:pPr>
    <w:rPr>
      <w:rFonts w:asciiTheme="minorHAnsi" w:eastAsiaTheme="minorHAnsi" w:hAnsiTheme="minorHAnsi" w:cstheme="minorBidi"/>
      <w:color w:val="auto"/>
      <w:lang w:val="en-CA" w:eastAsia="en-US"/>
    </w:rPr>
  </w:style>
  <w:style w:type="character" w:customStyle="1" w:styleId="SubtitleChar">
    <w:name w:val="Subtitle Char"/>
    <w:basedOn w:val="DefaultParagraphFont"/>
    <w:link w:val="Subtitle"/>
    <w:rsid w:val="00034770"/>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tmp"/><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tiff"/><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tmp"/><Relationship Id="rId18" Type="http://schemas.openxmlformats.org/officeDocument/2006/relationships/image" Target="media/image13.tmp"/><Relationship Id="rId19" Type="http://schemas.openxmlformats.org/officeDocument/2006/relationships/image" Target="media/image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33AA3-D371-9C47-B37D-A1CEB7149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2586</Words>
  <Characters>14743</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 Elliot</dc:creator>
  <cp:lastModifiedBy>Lucas Chan</cp:lastModifiedBy>
  <cp:revision>4</cp:revision>
  <dcterms:created xsi:type="dcterms:W3CDTF">2016-02-01T03:29:00Z</dcterms:created>
  <dcterms:modified xsi:type="dcterms:W3CDTF">2016-02-15T09:07:00Z</dcterms:modified>
</cp:coreProperties>
</file>